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2083" w:rsidRPr="00E64D25" w:rsidRDefault="005C2083" w:rsidP="005C2083">
      <w:pPr>
        <w:jc w:val="right"/>
        <w:rPr>
          <w:b/>
          <w:bCs/>
          <w:i/>
          <w:iCs/>
          <w:color w:val="FF0000"/>
          <w:sz w:val="32"/>
          <w:szCs w:val="32"/>
        </w:rPr>
      </w:pPr>
      <w:r w:rsidRPr="00B62863">
        <w:rPr>
          <w:noProof/>
          <w:lang w:bidi="km-KH"/>
        </w:rPr>
        <w:drawing>
          <wp:inline distT="0" distB="0" distL="0" distR="0">
            <wp:extent cx="2981960" cy="996315"/>
            <wp:effectExtent l="0" t="0" r="8890" b="0"/>
            <wp:docPr id="3" name="图片 3" descr="log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logo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96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083" w:rsidRDefault="005C2083" w:rsidP="005C2083">
      <w:r>
        <w:br w:type="textWrapping" w:clear="all"/>
      </w:r>
    </w:p>
    <w:p w:rsidR="005C2083" w:rsidRDefault="005C2083" w:rsidP="005C2083"/>
    <w:p w:rsidR="005C2083" w:rsidRDefault="005C2083" w:rsidP="005C2083"/>
    <w:p w:rsidR="005C2083" w:rsidRDefault="005C2083" w:rsidP="005C2083"/>
    <w:p w:rsidR="005C2083" w:rsidRPr="00DF0FBF" w:rsidRDefault="005C2083" w:rsidP="005C2083"/>
    <w:p w:rsidR="005C2083" w:rsidRPr="003B26BA" w:rsidRDefault="005C2083" w:rsidP="005C2083">
      <w:pPr>
        <w:spacing w:beforeLines="50" w:before="156" w:afterLines="50" w:after="156" w:line="360" w:lineRule="auto"/>
        <w:jc w:val="center"/>
        <w:rPr>
          <w:rFonts w:eastAsia="黑体" w:cs="宋体"/>
          <w:b/>
          <w:color w:val="000000"/>
          <w:sz w:val="52"/>
          <w:szCs w:val="52"/>
        </w:rPr>
      </w:pPr>
      <w:r>
        <w:rPr>
          <w:rFonts w:eastAsia="黑体" w:cs="宋体"/>
          <w:b/>
          <w:color w:val="000000"/>
          <w:sz w:val="52"/>
          <w:szCs w:val="52"/>
        </w:rPr>
        <w:t>手机投注支付</w:t>
      </w:r>
      <w:r>
        <w:rPr>
          <w:rFonts w:eastAsia="黑体" w:cs="宋体" w:hint="eastAsia"/>
          <w:b/>
          <w:color w:val="000000"/>
          <w:sz w:val="52"/>
          <w:szCs w:val="52"/>
        </w:rPr>
        <w:t>移动</w:t>
      </w:r>
      <w:r>
        <w:rPr>
          <w:rFonts w:eastAsia="黑体" w:cs="宋体"/>
          <w:b/>
          <w:color w:val="000000"/>
          <w:sz w:val="52"/>
          <w:szCs w:val="52"/>
        </w:rPr>
        <w:t>平台</w:t>
      </w:r>
    </w:p>
    <w:p w:rsidR="005C2083" w:rsidRDefault="005C2083" w:rsidP="005C2083">
      <w:pPr>
        <w:jc w:val="center"/>
        <w:rPr>
          <w:rFonts w:eastAsia="黑体" w:cs="宋体"/>
          <w:b/>
          <w:color w:val="000000"/>
          <w:sz w:val="48"/>
          <w:szCs w:val="48"/>
        </w:rPr>
      </w:pPr>
      <w:r>
        <w:rPr>
          <w:rFonts w:eastAsia="黑体" w:cs="宋体" w:hint="eastAsia"/>
          <w:b/>
          <w:color w:val="000000"/>
          <w:sz w:val="48"/>
          <w:szCs w:val="48"/>
        </w:rPr>
        <w:t>软件需求规格说明书</w:t>
      </w:r>
    </w:p>
    <w:p w:rsidR="005C2083" w:rsidRDefault="005C2083" w:rsidP="005C2083"/>
    <w:p w:rsidR="005C2083" w:rsidRDefault="005C2083" w:rsidP="005C2083"/>
    <w:p w:rsidR="005C2083" w:rsidRDefault="005C2083" w:rsidP="005C2083"/>
    <w:tbl>
      <w:tblPr>
        <w:tblpPr w:leftFromText="180" w:rightFromText="180" w:vertAnchor="text" w:horzAnchor="margin" w:tblpXSpec="center" w:tblpY="-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3119"/>
      </w:tblGrid>
      <w:tr w:rsidR="005C2083" w:rsidRPr="00D4421C" w:rsidTr="007955CD">
        <w:tc>
          <w:tcPr>
            <w:tcW w:w="1951" w:type="dxa"/>
            <w:shd w:val="clear" w:color="auto" w:fill="CCFFCC"/>
          </w:tcPr>
          <w:p w:rsidR="005C2083" w:rsidRPr="00D4421C" w:rsidRDefault="005C2083" w:rsidP="007955CD">
            <w:pPr>
              <w:spacing w:line="360" w:lineRule="auto"/>
              <w:rPr>
                <w:rFonts w:ascii="宋体" w:hAnsi="宋体"/>
                <w:sz w:val="24"/>
              </w:rPr>
            </w:pPr>
            <w:r w:rsidRPr="00D4421C">
              <w:rPr>
                <w:rFonts w:ascii="宋体" w:hAnsi="宋体" w:hint="eastAsia"/>
                <w:sz w:val="24"/>
              </w:rPr>
              <w:t>软件产品编号</w:t>
            </w:r>
          </w:p>
        </w:tc>
        <w:tc>
          <w:tcPr>
            <w:tcW w:w="3119" w:type="dxa"/>
          </w:tcPr>
          <w:p w:rsidR="005C2083" w:rsidRPr="00D4421C" w:rsidRDefault="005C2083" w:rsidP="007955CD">
            <w:pPr>
              <w:spacing w:line="360" w:lineRule="auto"/>
              <w:rPr>
                <w:rFonts w:ascii="宋体" w:hAnsi="宋体"/>
                <w:sz w:val="24"/>
              </w:rPr>
            </w:pPr>
          </w:p>
        </w:tc>
      </w:tr>
      <w:tr w:rsidR="005C2083" w:rsidRPr="00D4421C" w:rsidTr="007955CD">
        <w:tc>
          <w:tcPr>
            <w:tcW w:w="1951" w:type="dxa"/>
            <w:shd w:val="clear" w:color="auto" w:fill="CCFFCC"/>
          </w:tcPr>
          <w:p w:rsidR="005C2083" w:rsidRPr="00D4421C" w:rsidRDefault="005C2083" w:rsidP="007955CD">
            <w:pPr>
              <w:spacing w:line="360" w:lineRule="auto"/>
              <w:rPr>
                <w:rFonts w:ascii="宋体" w:hAnsi="宋体"/>
                <w:sz w:val="24"/>
              </w:rPr>
            </w:pPr>
            <w:r w:rsidRPr="00D4421C">
              <w:rPr>
                <w:rFonts w:ascii="宋体" w:hAnsi="宋体" w:hint="eastAsia"/>
                <w:sz w:val="24"/>
              </w:rPr>
              <w:t>软件项目编号</w:t>
            </w:r>
          </w:p>
        </w:tc>
        <w:tc>
          <w:tcPr>
            <w:tcW w:w="3119" w:type="dxa"/>
          </w:tcPr>
          <w:p w:rsidR="005C2083" w:rsidRPr="00D4421C" w:rsidRDefault="005C2083" w:rsidP="007955CD">
            <w:pPr>
              <w:spacing w:line="360" w:lineRule="auto"/>
              <w:rPr>
                <w:rFonts w:ascii="宋体" w:hAnsi="宋体"/>
                <w:sz w:val="24"/>
              </w:rPr>
            </w:pPr>
          </w:p>
        </w:tc>
      </w:tr>
      <w:tr w:rsidR="005C2083" w:rsidRPr="00D4421C" w:rsidTr="007955CD">
        <w:tc>
          <w:tcPr>
            <w:tcW w:w="1951" w:type="dxa"/>
            <w:shd w:val="clear" w:color="auto" w:fill="CCFFCC"/>
          </w:tcPr>
          <w:p w:rsidR="005C2083" w:rsidRPr="00D4421C" w:rsidRDefault="005C2083" w:rsidP="007955CD">
            <w:pPr>
              <w:spacing w:line="360" w:lineRule="auto"/>
              <w:rPr>
                <w:rFonts w:ascii="宋体" w:hAnsi="宋体"/>
                <w:sz w:val="24"/>
              </w:rPr>
            </w:pPr>
            <w:r w:rsidRPr="00D4421C">
              <w:rPr>
                <w:rFonts w:ascii="宋体" w:hAnsi="宋体" w:hint="eastAsia"/>
                <w:sz w:val="24"/>
              </w:rPr>
              <w:t>软件文档编号</w:t>
            </w:r>
          </w:p>
        </w:tc>
        <w:tc>
          <w:tcPr>
            <w:tcW w:w="3119" w:type="dxa"/>
          </w:tcPr>
          <w:p w:rsidR="005C2083" w:rsidRPr="00D4421C" w:rsidRDefault="005C2083" w:rsidP="007955CD">
            <w:pPr>
              <w:spacing w:line="360" w:lineRule="auto"/>
              <w:rPr>
                <w:rFonts w:ascii="宋体" w:hAnsi="宋体"/>
                <w:sz w:val="24"/>
              </w:rPr>
            </w:pPr>
          </w:p>
        </w:tc>
      </w:tr>
      <w:tr w:rsidR="005C2083" w:rsidRPr="00D4421C" w:rsidTr="007955CD">
        <w:tc>
          <w:tcPr>
            <w:tcW w:w="1951" w:type="dxa"/>
            <w:shd w:val="clear" w:color="auto" w:fill="CCFFCC"/>
          </w:tcPr>
          <w:p w:rsidR="005C2083" w:rsidRPr="00D4421C" w:rsidRDefault="005C2083" w:rsidP="007955CD">
            <w:pPr>
              <w:spacing w:line="360" w:lineRule="auto"/>
              <w:rPr>
                <w:rFonts w:ascii="宋体" w:hAnsi="宋体"/>
                <w:sz w:val="24"/>
              </w:rPr>
            </w:pPr>
            <w:r w:rsidRPr="00D4421C">
              <w:rPr>
                <w:rFonts w:ascii="宋体" w:hAnsi="宋体" w:hint="eastAsia"/>
                <w:sz w:val="24"/>
              </w:rPr>
              <w:t>最近修订日期</w:t>
            </w:r>
          </w:p>
        </w:tc>
        <w:tc>
          <w:tcPr>
            <w:tcW w:w="3119" w:type="dxa"/>
          </w:tcPr>
          <w:p w:rsidR="005C2083" w:rsidRPr="00D4421C" w:rsidRDefault="005C2083" w:rsidP="007955CD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2016年7月</w:t>
            </w:r>
          </w:p>
        </w:tc>
      </w:tr>
    </w:tbl>
    <w:p w:rsidR="005C2083" w:rsidRDefault="005C2083" w:rsidP="005C2083"/>
    <w:p w:rsidR="005C2083" w:rsidRDefault="005C2083" w:rsidP="005C2083"/>
    <w:p w:rsidR="005C2083" w:rsidRDefault="005C2083" w:rsidP="005C2083"/>
    <w:p w:rsidR="005C2083" w:rsidRDefault="005C2083" w:rsidP="005C2083"/>
    <w:p w:rsidR="005C2083" w:rsidRDefault="005C2083" w:rsidP="005C2083"/>
    <w:p w:rsidR="005C2083" w:rsidRDefault="005C2083" w:rsidP="005C2083"/>
    <w:p w:rsidR="005C2083" w:rsidRDefault="005C2083" w:rsidP="005C2083"/>
    <w:p w:rsidR="005C2083" w:rsidRDefault="005C2083" w:rsidP="005C2083"/>
    <w:p w:rsidR="005C2083" w:rsidRDefault="005C2083" w:rsidP="005C2083">
      <w:pPr>
        <w:pStyle w:val="a7"/>
        <w:rPr>
          <w:b/>
        </w:rPr>
      </w:pPr>
      <w:r>
        <w:rPr>
          <w:b/>
        </w:rPr>
        <w:t>20</w:t>
      </w:r>
      <w:r>
        <w:rPr>
          <w:rFonts w:hint="eastAsia"/>
          <w:b/>
        </w:rPr>
        <w:t>16</w:t>
      </w:r>
      <w:r>
        <w:rPr>
          <w:rFonts w:hint="eastAsia"/>
          <w:b/>
        </w:rPr>
        <w:t>年</w:t>
      </w:r>
      <w:r>
        <w:rPr>
          <w:rFonts w:hint="eastAsia"/>
          <w:b/>
        </w:rPr>
        <w:t>7</w:t>
      </w:r>
      <w:r>
        <w:rPr>
          <w:rFonts w:hint="eastAsia"/>
          <w:b/>
        </w:rPr>
        <w:t>月</w:t>
      </w:r>
    </w:p>
    <w:p w:rsidR="005C2083" w:rsidRDefault="005C2083" w:rsidP="005C2083">
      <w:pPr>
        <w:pStyle w:val="a7"/>
        <w:rPr>
          <w:b/>
        </w:rPr>
      </w:pPr>
      <w:r>
        <w:rPr>
          <w:rFonts w:hint="eastAsia"/>
          <w:b/>
        </w:rPr>
        <w:t>华彩控股有限公司</w:t>
      </w:r>
    </w:p>
    <w:p w:rsidR="005C2083" w:rsidRDefault="005C2083" w:rsidP="005C2083">
      <w:pPr>
        <w:jc w:val="center"/>
        <w:rPr>
          <w:sz w:val="24"/>
        </w:rPr>
      </w:pPr>
      <w:r>
        <w:rPr>
          <w:sz w:val="24"/>
        </w:rPr>
        <w:t>China LotSynergy Limited</w:t>
      </w:r>
    </w:p>
    <w:p w:rsidR="005C2083" w:rsidRDefault="005C2083" w:rsidP="005C2083"/>
    <w:p w:rsidR="005C2083" w:rsidRDefault="005C2083" w:rsidP="005C2083">
      <w:pPr>
        <w:sectPr w:rsidR="005C2083" w:rsidSect="007955CD">
          <w:headerReference w:type="default" r:id="rId9"/>
          <w:footerReference w:type="default" r:id="rId10"/>
          <w:pgSz w:w="11906" w:h="16838"/>
          <w:pgMar w:top="1570" w:right="1466" w:bottom="1440" w:left="1620" w:header="779" w:footer="99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425"/>
          <w:titlePg/>
          <w:docGrid w:type="lines" w:linePitch="312"/>
        </w:sectPr>
      </w:pPr>
    </w:p>
    <w:p w:rsidR="005C2083" w:rsidRPr="00883F4B" w:rsidRDefault="005C2083" w:rsidP="005C2083">
      <w:pPr>
        <w:jc w:val="center"/>
        <w:rPr>
          <w:rFonts w:ascii="宋体" w:hAnsi="宋体"/>
          <w:b/>
          <w:szCs w:val="21"/>
        </w:rPr>
      </w:pPr>
      <w:r w:rsidRPr="00883F4B">
        <w:rPr>
          <w:rFonts w:ascii="宋体" w:hAnsi="宋体" w:hint="eastAsia"/>
          <w:b/>
          <w:szCs w:val="21"/>
        </w:rPr>
        <w:lastRenderedPageBreak/>
        <w:t>修订记录</w:t>
      </w:r>
    </w:p>
    <w:tbl>
      <w:tblPr>
        <w:tblW w:w="5572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05"/>
        <w:gridCol w:w="1133"/>
        <w:gridCol w:w="1133"/>
        <w:gridCol w:w="993"/>
        <w:gridCol w:w="1405"/>
        <w:gridCol w:w="1006"/>
        <w:gridCol w:w="895"/>
        <w:gridCol w:w="997"/>
        <w:gridCol w:w="978"/>
      </w:tblGrid>
      <w:tr w:rsidR="005C2083" w:rsidRPr="00883F4B" w:rsidTr="007955CD">
        <w:trPr>
          <w:trHeight w:hRule="exact" w:val="570"/>
          <w:jc w:val="center"/>
        </w:trPr>
        <w:tc>
          <w:tcPr>
            <w:tcW w:w="381" w:type="pct"/>
            <w:vMerge w:val="restart"/>
            <w:shd w:val="clear" w:color="auto" w:fill="E0E0E0"/>
            <w:vAlign w:val="center"/>
          </w:tcPr>
          <w:p w:rsidR="005C2083" w:rsidRPr="00883F4B" w:rsidRDefault="005C2083" w:rsidP="007955CD">
            <w:pPr>
              <w:jc w:val="center"/>
              <w:rPr>
                <w:rFonts w:ascii="宋体" w:hAnsi="宋体"/>
                <w:b/>
                <w:szCs w:val="21"/>
              </w:rPr>
            </w:pPr>
            <w:r w:rsidRPr="00883F4B">
              <w:rPr>
                <w:rFonts w:ascii="宋体" w:hAnsi="宋体" w:hint="eastAsia"/>
                <w:b/>
                <w:szCs w:val="21"/>
              </w:rPr>
              <w:t>版本</w:t>
            </w:r>
          </w:p>
        </w:tc>
        <w:tc>
          <w:tcPr>
            <w:tcW w:w="613" w:type="pct"/>
            <w:vMerge w:val="restart"/>
            <w:shd w:val="clear" w:color="auto" w:fill="E0E0E0"/>
            <w:vAlign w:val="center"/>
          </w:tcPr>
          <w:p w:rsidR="005C2083" w:rsidRPr="00883F4B" w:rsidRDefault="005C2083" w:rsidP="007955CD">
            <w:pPr>
              <w:jc w:val="center"/>
              <w:rPr>
                <w:rFonts w:ascii="宋体" w:hAnsi="宋体"/>
                <w:b/>
                <w:szCs w:val="21"/>
              </w:rPr>
            </w:pPr>
            <w:r w:rsidRPr="00883F4B">
              <w:rPr>
                <w:rFonts w:ascii="宋体" w:hAnsi="宋体" w:hint="eastAsia"/>
                <w:b/>
                <w:szCs w:val="21"/>
              </w:rPr>
              <w:t>类别</w:t>
            </w:r>
          </w:p>
        </w:tc>
        <w:tc>
          <w:tcPr>
            <w:tcW w:w="613" w:type="pct"/>
            <w:vMerge w:val="restart"/>
            <w:shd w:val="clear" w:color="auto" w:fill="E0E0E0"/>
            <w:vAlign w:val="center"/>
          </w:tcPr>
          <w:p w:rsidR="005C2083" w:rsidRPr="00883F4B" w:rsidRDefault="005C2083" w:rsidP="007955CD">
            <w:pPr>
              <w:jc w:val="center"/>
              <w:rPr>
                <w:rFonts w:ascii="宋体" w:hAnsi="宋体"/>
                <w:b/>
                <w:szCs w:val="21"/>
              </w:rPr>
            </w:pPr>
            <w:r w:rsidRPr="00883F4B">
              <w:rPr>
                <w:rFonts w:ascii="宋体" w:hAnsi="宋体" w:hint="eastAsia"/>
                <w:b/>
                <w:szCs w:val="21"/>
              </w:rPr>
              <w:t>更改记录</w:t>
            </w:r>
          </w:p>
        </w:tc>
        <w:tc>
          <w:tcPr>
            <w:tcW w:w="1297" w:type="pct"/>
            <w:gridSpan w:val="2"/>
            <w:shd w:val="clear" w:color="auto" w:fill="E0E0E0"/>
            <w:vAlign w:val="center"/>
          </w:tcPr>
          <w:p w:rsidR="005C2083" w:rsidRPr="00883F4B" w:rsidRDefault="005C2083" w:rsidP="007955CD">
            <w:pPr>
              <w:jc w:val="center"/>
              <w:rPr>
                <w:rFonts w:ascii="宋体" w:hAnsi="宋体"/>
                <w:b/>
                <w:szCs w:val="21"/>
              </w:rPr>
            </w:pPr>
            <w:r w:rsidRPr="00883F4B">
              <w:rPr>
                <w:rFonts w:ascii="宋体" w:hAnsi="宋体" w:hint="eastAsia"/>
                <w:b/>
                <w:szCs w:val="21"/>
              </w:rPr>
              <w:t>编制</w:t>
            </w:r>
            <w:r w:rsidRPr="00883F4B">
              <w:rPr>
                <w:rFonts w:ascii="宋体" w:hAnsi="宋体"/>
                <w:b/>
                <w:szCs w:val="21"/>
              </w:rPr>
              <w:t>/</w:t>
            </w:r>
            <w:r w:rsidRPr="00883F4B">
              <w:rPr>
                <w:rFonts w:ascii="宋体" w:hAnsi="宋体" w:hint="eastAsia"/>
                <w:b/>
                <w:szCs w:val="21"/>
              </w:rPr>
              <w:t>更改</w:t>
            </w:r>
          </w:p>
        </w:tc>
        <w:tc>
          <w:tcPr>
            <w:tcW w:w="1028" w:type="pct"/>
            <w:gridSpan w:val="2"/>
            <w:shd w:val="clear" w:color="auto" w:fill="E0E0E0"/>
            <w:vAlign w:val="center"/>
          </w:tcPr>
          <w:p w:rsidR="005C2083" w:rsidRPr="00883F4B" w:rsidRDefault="005C2083" w:rsidP="007955CD">
            <w:pPr>
              <w:jc w:val="center"/>
              <w:rPr>
                <w:rFonts w:ascii="宋体" w:hAnsi="宋体"/>
                <w:b/>
                <w:szCs w:val="21"/>
              </w:rPr>
            </w:pPr>
            <w:r w:rsidRPr="00883F4B">
              <w:rPr>
                <w:rFonts w:ascii="宋体" w:hAnsi="宋体" w:hint="eastAsia"/>
                <w:b/>
                <w:szCs w:val="21"/>
              </w:rPr>
              <w:t>审核</w:t>
            </w:r>
          </w:p>
        </w:tc>
        <w:tc>
          <w:tcPr>
            <w:tcW w:w="1068" w:type="pct"/>
            <w:gridSpan w:val="2"/>
            <w:shd w:val="clear" w:color="auto" w:fill="E0E0E0"/>
            <w:vAlign w:val="center"/>
          </w:tcPr>
          <w:p w:rsidR="005C2083" w:rsidRPr="00883F4B" w:rsidRDefault="005C2083" w:rsidP="007955CD">
            <w:pPr>
              <w:jc w:val="center"/>
              <w:rPr>
                <w:rFonts w:ascii="宋体" w:hAnsi="宋体"/>
                <w:b/>
                <w:szCs w:val="21"/>
              </w:rPr>
            </w:pPr>
            <w:r w:rsidRPr="00883F4B">
              <w:rPr>
                <w:rFonts w:ascii="宋体" w:hAnsi="宋体" w:hint="eastAsia"/>
                <w:b/>
                <w:szCs w:val="21"/>
              </w:rPr>
              <w:t>批准</w:t>
            </w:r>
          </w:p>
        </w:tc>
      </w:tr>
      <w:tr w:rsidR="005C2083" w:rsidRPr="00883F4B" w:rsidTr="007955CD">
        <w:trPr>
          <w:trHeight w:hRule="exact" w:val="564"/>
          <w:jc w:val="center"/>
        </w:trPr>
        <w:tc>
          <w:tcPr>
            <w:tcW w:w="381" w:type="pct"/>
            <w:vMerge/>
            <w:shd w:val="clear" w:color="auto" w:fill="E0E0E0"/>
            <w:vAlign w:val="center"/>
          </w:tcPr>
          <w:p w:rsidR="005C2083" w:rsidRPr="00883F4B" w:rsidRDefault="005C2083" w:rsidP="007955CD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613" w:type="pct"/>
            <w:vMerge/>
            <w:shd w:val="clear" w:color="auto" w:fill="E0E0E0"/>
            <w:vAlign w:val="center"/>
          </w:tcPr>
          <w:p w:rsidR="005C2083" w:rsidRPr="00883F4B" w:rsidRDefault="005C2083" w:rsidP="007955CD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613" w:type="pct"/>
            <w:vMerge/>
            <w:shd w:val="clear" w:color="auto" w:fill="E0E0E0"/>
          </w:tcPr>
          <w:p w:rsidR="005C2083" w:rsidRPr="00883F4B" w:rsidRDefault="005C2083" w:rsidP="007955CD">
            <w:pPr>
              <w:jc w:val="center"/>
              <w:rPr>
                <w:rFonts w:ascii="宋体" w:hAnsi="宋体"/>
                <w:b/>
                <w:szCs w:val="21"/>
              </w:rPr>
            </w:pPr>
          </w:p>
        </w:tc>
        <w:tc>
          <w:tcPr>
            <w:tcW w:w="537" w:type="pct"/>
            <w:shd w:val="clear" w:color="auto" w:fill="E0E0E0"/>
            <w:vAlign w:val="center"/>
          </w:tcPr>
          <w:p w:rsidR="005C2083" w:rsidRPr="00883F4B" w:rsidRDefault="005C2083" w:rsidP="007955CD">
            <w:pPr>
              <w:jc w:val="center"/>
              <w:rPr>
                <w:rFonts w:ascii="宋体" w:hAnsi="宋体"/>
                <w:b/>
                <w:szCs w:val="21"/>
              </w:rPr>
            </w:pPr>
            <w:r w:rsidRPr="00883F4B">
              <w:rPr>
                <w:rFonts w:ascii="宋体" w:hAnsi="宋体" w:hint="eastAsia"/>
                <w:b/>
                <w:szCs w:val="21"/>
              </w:rPr>
              <w:t>作者</w:t>
            </w:r>
          </w:p>
        </w:tc>
        <w:tc>
          <w:tcPr>
            <w:tcW w:w="760" w:type="pct"/>
            <w:shd w:val="clear" w:color="auto" w:fill="E0E0E0"/>
            <w:vAlign w:val="center"/>
          </w:tcPr>
          <w:p w:rsidR="005C2083" w:rsidRPr="00883F4B" w:rsidRDefault="005C2083" w:rsidP="007955CD">
            <w:pPr>
              <w:jc w:val="center"/>
              <w:rPr>
                <w:rFonts w:ascii="宋体" w:hAnsi="宋体"/>
                <w:b/>
                <w:szCs w:val="21"/>
              </w:rPr>
            </w:pPr>
            <w:r w:rsidRPr="00883F4B">
              <w:rPr>
                <w:rFonts w:ascii="宋体" w:hAnsi="宋体" w:hint="eastAsia"/>
                <w:b/>
                <w:szCs w:val="21"/>
              </w:rPr>
              <w:t>日期</w:t>
            </w:r>
          </w:p>
        </w:tc>
        <w:tc>
          <w:tcPr>
            <w:tcW w:w="544" w:type="pct"/>
            <w:shd w:val="clear" w:color="auto" w:fill="E0E0E0"/>
            <w:vAlign w:val="center"/>
          </w:tcPr>
          <w:p w:rsidR="005C2083" w:rsidRPr="00883F4B" w:rsidRDefault="005C2083" w:rsidP="007955CD">
            <w:pPr>
              <w:jc w:val="center"/>
              <w:rPr>
                <w:rFonts w:ascii="宋体" w:hAnsi="宋体"/>
                <w:b/>
                <w:szCs w:val="21"/>
              </w:rPr>
            </w:pPr>
            <w:r w:rsidRPr="00883F4B">
              <w:rPr>
                <w:rFonts w:ascii="宋体" w:hAnsi="宋体" w:hint="eastAsia"/>
                <w:b/>
                <w:szCs w:val="21"/>
              </w:rPr>
              <w:t>审核人</w:t>
            </w:r>
          </w:p>
        </w:tc>
        <w:tc>
          <w:tcPr>
            <w:tcW w:w="484" w:type="pct"/>
            <w:shd w:val="clear" w:color="auto" w:fill="E0E0E0"/>
            <w:vAlign w:val="center"/>
          </w:tcPr>
          <w:p w:rsidR="005C2083" w:rsidRPr="00883F4B" w:rsidRDefault="005C2083" w:rsidP="007955CD">
            <w:pPr>
              <w:jc w:val="center"/>
              <w:rPr>
                <w:rFonts w:ascii="宋体" w:hAnsi="宋体"/>
                <w:b/>
                <w:szCs w:val="21"/>
              </w:rPr>
            </w:pPr>
            <w:r w:rsidRPr="00883F4B">
              <w:rPr>
                <w:rFonts w:ascii="宋体" w:hAnsi="宋体" w:hint="eastAsia"/>
                <w:b/>
                <w:szCs w:val="21"/>
              </w:rPr>
              <w:t>日期</w:t>
            </w:r>
          </w:p>
        </w:tc>
        <w:tc>
          <w:tcPr>
            <w:tcW w:w="539" w:type="pct"/>
            <w:shd w:val="clear" w:color="auto" w:fill="E0E0E0"/>
            <w:vAlign w:val="center"/>
          </w:tcPr>
          <w:p w:rsidR="005C2083" w:rsidRPr="00883F4B" w:rsidRDefault="005C2083" w:rsidP="007955CD">
            <w:pPr>
              <w:jc w:val="center"/>
              <w:rPr>
                <w:rFonts w:ascii="宋体" w:hAnsi="宋体"/>
                <w:b/>
                <w:szCs w:val="21"/>
              </w:rPr>
            </w:pPr>
            <w:r w:rsidRPr="00883F4B">
              <w:rPr>
                <w:rFonts w:ascii="宋体" w:hAnsi="宋体" w:hint="eastAsia"/>
                <w:b/>
                <w:szCs w:val="21"/>
              </w:rPr>
              <w:t>批准人</w:t>
            </w:r>
          </w:p>
        </w:tc>
        <w:tc>
          <w:tcPr>
            <w:tcW w:w="529" w:type="pct"/>
            <w:shd w:val="clear" w:color="auto" w:fill="E0E0E0"/>
            <w:vAlign w:val="center"/>
          </w:tcPr>
          <w:p w:rsidR="005C2083" w:rsidRPr="00883F4B" w:rsidRDefault="005C2083" w:rsidP="007955CD">
            <w:pPr>
              <w:jc w:val="center"/>
              <w:rPr>
                <w:rFonts w:ascii="宋体" w:hAnsi="宋体"/>
                <w:b/>
                <w:szCs w:val="21"/>
              </w:rPr>
            </w:pPr>
            <w:r w:rsidRPr="00883F4B">
              <w:rPr>
                <w:rFonts w:ascii="宋体" w:hAnsi="宋体" w:hint="eastAsia"/>
                <w:b/>
                <w:szCs w:val="21"/>
              </w:rPr>
              <w:t>日期</w:t>
            </w:r>
          </w:p>
        </w:tc>
      </w:tr>
      <w:tr w:rsidR="005C2083" w:rsidRPr="00883F4B" w:rsidTr="007955CD">
        <w:trPr>
          <w:trHeight w:val="631"/>
          <w:jc w:val="center"/>
        </w:trPr>
        <w:tc>
          <w:tcPr>
            <w:tcW w:w="381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  <w:r w:rsidRPr="00455322">
              <w:rPr>
                <w:rFonts w:ascii="宋体" w:hAnsi="宋体" w:hint="eastAsia"/>
                <w:kern w:val="2"/>
                <w:sz w:val="21"/>
                <w:szCs w:val="21"/>
                <w:lang w:val="en-US" w:eastAsia="zh-CN"/>
              </w:rPr>
              <w:t>1.0</w:t>
            </w:r>
          </w:p>
        </w:tc>
        <w:tc>
          <w:tcPr>
            <w:tcW w:w="613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  <w:r w:rsidRPr="00455322">
              <w:rPr>
                <w:rFonts w:ascii="宋体" w:hAnsi="宋体" w:hint="eastAsia"/>
                <w:kern w:val="2"/>
                <w:sz w:val="21"/>
                <w:szCs w:val="21"/>
                <w:lang w:val="en-US" w:eastAsia="zh-CN"/>
              </w:rPr>
              <w:t>A</w:t>
            </w:r>
          </w:p>
        </w:tc>
        <w:tc>
          <w:tcPr>
            <w:tcW w:w="613" w:type="pct"/>
          </w:tcPr>
          <w:p w:rsidR="005C2083" w:rsidRPr="00455322" w:rsidRDefault="005C2083" w:rsidP="007955CD">
            <w:pPr>
              <w:pStyle w:val="a6"/>
              <w:jc w:val="left"/>
              <w:rPr>
                <w:rFonts w:ascii="宋体" w:hAnsi="宋体"/>
                <w:kern w:val="2"/>
                <w:sz w:val="18"/>
                <w:szCs w:val="18"/>
                <w:lang w:val="en-US" w:eastAsia="zh-CN"/>
              </w:rPr>
            </w:pPr>
            <w:r w:rsidRPr="00455322">
              <w:rPr>
                <w:rFonts w:ascii="宋体" w:hAnsi="宋体" w:hint="eastAsia"/>
                <w:kern w:val="2"/>
                <w:sz w:val="18"/>
                <w:szCs w:val="18"/>
                <w:lang w:val="en-US" w:eastAsia="zh-CN"/>
              </w:rPr>
              <w:t>初始</w:t>
            </w:r>
            <w:r w:rsidRPr="00455322">
              <w:rPr>
                <w:rFonts w:ascii="宋体" w:hAnsi="宋体"/>
                <w:kern w:val="2"/>
                <w:sz w:val="18"/>
                <w:szCs w:val="18"/>
                <w:lang w:val="en-US" w:eastAsia="zh-CN"/>
              </w:rPr>
              <w:t>创建</w:t>
            </w:r>
          </w:p>
        </w:tc>
        <w:tc>
          <w:tcPr>
            <w:tcW w:w="537" w:type="pct"/>
            <w:vAlign w:val="center"/>
          </w:tcPr>
          <w:p w:rsidR="005C2083" w:rsidRPr="00455322" w:rsidRDefault="005C2083" w:rsidP="007955CD">
            <w:pPr>
              <w:pStyle w:val="a6"/>
              <w:jc w:val="center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  <w:r w:rsidRPr="00455322">
              <w:rPr>
                <w:rFonts w:ascii="宋体" w:hAnsi="宋体" w:hint="eastAsia"/>
                <w:kern w:val="2"/>
                <w:sz w:val="21"/>
                <w:szCs w:val="21"/>
                <w:lang w:val="en-US" w:eastAsia="zh-CN"/>
              </w:rPr>
              <w:t>佟琳</w:t>
            </w:r>
          </w:p>
        </w:tc>
        <w:tc>
          <w:tcPr>
            <w:tcW w:w="760" w:type="pct"/>
            <w:vAlign w:val="center"/>
          </w:tcPr>
          <w:p w:rsidR="005C2083" w:rsidRPr="00455322" w:rsidRDefault="005C2083" w:rsidP="005C2083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ascii="宋体" w:hAnsi="宋体" w:hint="eastAsia"/>
                <w:kern w:val="2"/>
                <w:sz w:val="21"/>
                <w:szCs w:val="21"/>
                <w:lang w:val="en-US" w:eastAsia="zh-CN"/>
              </w:rPr>
              <w:t>2016-07-18</w:t>
            </w:r>
          </w:p>
        </w:tc>
        <w:tc>
          <w:tcPr>
            <w:tcW w:w="544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484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539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529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</w:tr>
      <w:tr w:rsidR="005C2083" w:rsidRPr="00CC46C2" w:rsidTr="007955CD">
        <w:trPr>
          <w:trHeight w:val="410"/>
          <w:jc w:val="center"/>
        </w:trPr>
        <w:tc>
          <w:tcPr>
            <w:tcW w:w="381" w:type="pct"/>
            <w:vAlign w:val="center"/>
          </w:tcPr>
          <w:p w:rsidR="005C2083" w:rsidRPr="00455322" w:rsidRDefault="005C2083" w:rsidP="007955CD">
            <w:pPr>
              <w:pStyle w:val="a6"/>
              <w:jc w:val="left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613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613" w:type="pct"/>
          </w:tcPr>
          <w:p w:rsidR="005C2083" w:rsidRPr="00455322" w:rsidRDefault="005C2083" w:rsidP="007955CD">
            <w:pPr>
              <w:pStyle w:val="a6"/>
              <w:jc w:val="left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537" w:type="pct"/>
            <w:vAlign w:val="center"/>
          </w:tcPr>
          <w:p w:rsidR="005C2083" w:rsidRPr="00455322" w:rsidRDefault="005C2083" w:rsidP="007955CD">
            <w:pPr>
              <w:pStyle w:val="a6"/>
              <w:jc w:val="center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760" w:type="pct"/>
            <w:vAlign w:val="center"/>
          </w:tcPr>
          <w:p w:rsidR="005C2083" w:rsidRPr="00455322" w:rsidRDefault="005C2083" w:rsidP="007955CD">
            <w:pPr>
              <w:pStyle w:val="a6"/>
              <w:jc w:val="left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544" w:type="pct"/>
            <w:vAlign w:val="center"/>
          </w:tcPr>
          <w:p w:rsidR="005C2083" w:rsidRPr="00455322" w:rsidRDefault="005C2083" w:rsidP="007955CD">
            <w:pPr>
              <w:pStyle w:val="a6"/>
              <w:jc w:val="left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484" w:type="pct"/>
            <w:vAlign w:val="center"/>
          </w:tcPr>
          <w:p w:rsidR="005C2083" w:rsidRPr="00455322" w:rsidRDefault="005C2083" w:rsidP="007955CD">
            <w:pPr>
              <w:pStyle w:val="a6"/>
              <w:jc w:val="left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539" w:type="pct"/>
            <w:vAlign w:val="center"/>
          </w:tcPr>
          <w:p w:rsidR="005C2083" w:rsidRPr="00455322" w:rsidRDefault="005C2083" w:rsidP="007955CD">
            <w:pPr>
              <w:pStyle w:val="a6"/>
              <w:jc w:val="left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529" w:type="pct"/>
            <w:vAlign w:val="center"/>
          </w:tcPr>
          <w:p w:rsidR="005C2083" w:rsidRPr="00455322" w:rsidRDefault="005C2083" w:rsidP="007955CD">
            <w:pPr>
              <w:pStyle w:val="a6"/>
              <w:jc w:val="left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</w:tr>
      <w:tr w:rsidR="005C2083" w:rsidRPr="00883F4B" w:rsidTr="007955CD">
        <w:trPr>
          <w:trHeight w:val="410"/>
          <w:jc w:val="center"/>
        </w:trPr>
        <w:tc>
          <w:tcPr>
            <w:tcW w:w="381" w:type="pct"/>
            <w:vAlign w:val="center"/>
          </w:tcPr>
          <w:p w:rsidR="005C2083" w:rsidRPr="00455322" w:rsidRDefault="005C2083" w:rsidP="007955CD">
            <w:pPr>
              <w:pStyle w:val="a6"/>
              <w:jc w:val="left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613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613" w:type="pct"/>
          </w:tcPr>
          <w:p w:rsidR="005C2083" w:rsidRPr="00455322" w:rsidRDefault="005C2083" w:rsidP="007955CD">
            <w:pPr>
              <w:pStyle w:val="a6"/>
              <w:jc w:val="left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537" w:type="pct"/>
            <w:vAlign w:val="center"/>
          </w:tcPr>
          <w:p w:rsidR="005C2083" w:rsidRPr="005814F4" w:rsidRDefault="005C2083" w:rsidP="007955CD">
            <w:pPr>
              <w:pStyle w:val="a6"/>
              <w:jc w:val="center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760" w:type="pct"/>
            <w:vAlign w:val="center"/>
          </w:tcPr>
          <w:p w:rsidR="005C2083" w:rsidRPr="00455322" w:rsidRDefault="005C2083" w:rsidP="007955CD">
            <w:pPr>
              <w:pStyle w:val="a6"/>
              <w:jc w:val="left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544" w:type="pct"/>
            <w:vAlign w:val="center"/>
          </w:tcPr>
          <w:p w:rsidR="005C2083" w:rsidRPr="00455322" w:rsidRDefault="005C2083" w:rsidP="007955CD">
            <w:pPr>
              <w:pStyle w:val="a6"/>
              <w:jc w:val="left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484" w:type="pct"/>
            <w:vAlign w:val="center"/>
          </w:tcPr>
          <w:p w:rsidR="005C2083" w:rsidRPr="00455322" w:rsidRDefault="005C2083" w:rsidP="007955CD">
            <w:pPr>
              <w:pStyle w:val="a6"/>
              <w:jc w:val="left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539" w:type="pct"/>
            <w:vAlign w:val="center"/>
          </w:tcPr>
          <w:p w:rsidR="005C2083" w:rsidRPr="00455322" w:rsidRDefault="005C2083" w:rsidP="007955CD">
            <w:pPr>
              <w:pStyle w:val="a6"/>
              <w:jc w:val="left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529" w:type="pct"/>
            <w:vAlign w:val="center"/>
          </w:tcPr>
          <w:p w:rsidR="005C2083" w:rsidRPr="00455322" w:rsidRDefault="005C2083" w:rsidP="007955CD">
            <w:pPr>
              <w:pStyle w:val="a6"/>
              <w:jc w:val="left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</w:tr>
      <w:tr w:rsidR="005C2083" w:rsidRPr="00883F4B" w:rsidTr="007955CD">
        <w:trPr>
          <w:trHeight w:val="410"/>
          <w:jc w:val="center"/>
        </w:trPr>
        <w:tc>
          <w:tcPr>
            <w:tcW w:w="381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613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613" w:type="pct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537" w:type="pct"/>
            <w:vAlign w:val="center"/>
          </w:tcPr>
          <w:p w:rsidR="005C2083" w:rsidRPr="00455322" w:rsidRDefault="005C2083" w:rsidP="007955CD">
            <w:pPr>
              <w:pStyle w:val="a6"/>
              <w:jc w:val="center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760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544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484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539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529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</w:tr>
      <w:tr w:rsidR="005C2083" w:rsidRPr="00883F4B" w:rsidTr="007955CD">
        <w:trPr>
          <w:trHeight w:val="426"/>
          <w:jc w:val="center"/>
        </w:trPr>
        <w:tc>
          <w:tcPr>
            <w:tcW w:w="381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613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613" w:type="pct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537" w:type="pct"/>
            <w:vAlign w:val="center"/>
          </w:tcPr>
          <w:p w:rsidR="005C2083" w:rsidRPr="00455322" w:rsidRDefault="005C2083" w:rsidP="007955CD">
            <w:pPr>
              <w:pStyle w:val="a6"/>
              <w:jc w:val="center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760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544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484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539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529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</w:tr>
      <w:tr w:rsidR="005C2083" w:rsidRPr="00883F4B" w:rsidTr="007955CD">
        <w:trPr>
          <w:trHeight w:val="410"/>
          <w:jc w:val="center"/>
        </w:trPr>
        <w:tc>
          <w:tcPr>
            <w:tcW w:w="381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613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613" w:type="pct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537" w:type="pct"/>
            <w:vAlign w:val="center"/>
          </w:tcPr>
          <w:p w:rsidR="005C2083" w:rsidRPr="00455322" w:rsidRDefault="005C2083" w:rsidP="007955CD">
            <w:pPr>
              <w:pStyle w:val="a6"/>
              <w:jc w:val="center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760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544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484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539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  <w:tc>
          <w:tcPr>
            <w:tcW w:w="529" w:type="pct"/>
            <w:vAlign w:val="center"/>
          </w:tcPr>
          <w:p w:rsidR="005C2083" w:rsidRPr="00455322" w:rsidRDefault="005C2083" w:rsidP="007955CD">
            <w:pPr>
              <w:pStyle w:val="a6"/>
              <w:rPr>
                <w:rFonts w:ascii="宋体" w:hAnsi="宋体"/>
                <w:kern w:val="2"/>
                <w:sz w:val="21"/>
                <w:szCs w:val="21"/>
                <w:lang w:val="en-US" w:eastAsia="zh-CN"/>
              </w:rPr>
            </w:pPr>
          </w:p>
        </w:tc>
      </w:tr>
    </w:tbl>
    <w:p w:rsidR="005C2083" w:rsidRDefault="005C2083" w:rsidP="005C2083">
      <w:pPr>
        <w:ind w:firstLineChars="50" w:firstLine="105"/>
        <w:rPr>
          <w:rFonts w:ascii="宋体" w:hAnsi="宋体"/>
          <w:szCs w:val="21"/>
        </w:rPr>
      </w:pPr>
      <w:r w:rsidRPr="00883F4B">
        <w:rPr>
          <w:rFonts w:ascii="宋体" w:hAnsi="宋体" w:hint="eastAsia"/>
          <w:b/>
          <w:bCs/>
          <w:szCs w:val="21"/>
        </w:rPr>
        <w:t>类别：</w:t>
      </w:r>
      <w:r w:rsidRPr="00883F4B">
        <w:rPr>
          <w:rFonts w:ascii="宋体" w:hAnsi="宋体"/>
          <w:szCs w:val="21"/>
        </w:rPr>
        <w:t xml:space="preserve">A – </w:t>
      </w:r>
      <w:r w:rsidRPr="00883F4B">
        <w:rPr>
          <w:rFonts w:ascii="宋体" w:hAnsi="宋体" w:hint="eastAsia"/>
          <w:szCs w:val="21"/>
        </w:rPr>
        <w:t>增加</w:t>
      </w:r>
      <w:r w:rsidRPr="00883F4B">
        <w:rPr>
          <w:rFonts w:ascii="宋体" w:hAnsi="宋体"/>
          <w:szCs w:val="21"/>
        </w:rPr>
        <w:t xml:space="preserve">  M – </w:t>
      </w:r>
      <w:r w:rsidRPr="00883F4B">
        <w:rPr>
          <w:rFonts w:ascii="宋体" w:hAnsi="宋体" w:hint="eastAsia"/>
          <w:szCs w:val="21"/>
        </w:rPr>
        <w:t>修改</w:t>
      </w:r>
      <w:r w:rsidRPr="00883F4B">
        <w:rPr>
          <w:rFonts w:ascii="宋体" w:hAnsi="宋体"/>
          <w:szCs w:val="21"/>
        </w:rPr>
        <w:t xml:space="preserve">  D – </w:t>
      </w:r>
      <w:r w:rsidRPr="00883F4B">
        <w:rPr>
          <w:rFonts w:ascii="宋体" w:hAnsi="宋体" w:hint="eastAsia"/>
          <w:szCs w:val="21"/>
        </w:rPr>
        <w:t>删除</w:t>
      </w:r>
    </w:p>
    <w:p w:rsidR="005C2083" w:rsidRPr="00883F4B" w:rsidRDefault="005C2083" w:rsidP="005C2083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br w:type="page"/>
      </w:r>
    </w:p>
    <w:p w:rsidR="005C2083" w:rsidRPr="007F4091" w:rsidRDefault="005C2083" w:rsidP="005C2083">
      <w:pPr>
        <w:pStyle w:val="1"/>
      </w:pPr>
      <w:bookmarkStart w:id="0" w:name="_Toc429328816"/>
      <w:r>
        <w:rPr>
          <w:rFonts w:hint="eastAsia"/>
        </w:rPr>
        <w:lastRenderedPageBreak/>
        <w:t>文档</w:t>
      </w:r>
      <w:r w:rsidRPr="007F4091">
        <w:rPr>
          <w:rFonts w:hint="eastAsia"/>
        </w:rPr>
        <w:t>引言</w:t>
      </w:r>
      <w:bookmarkEnd w:id="0"/>
    </w:p>
    <w:p w:rsidR="005C2083" w:rsidRPr="007F4091" w:rsidRDefault="005C2083" w:rsidP="005C2083">
      <w:pPr>
        <w:pStyle w:val="2"/>
      </w:pPr>
      <w:bookmarkStart w:id="1" w:name="_Toc350960683"/>
      <w:bookmarkStart w:id="2" w:name="_Toc351636170"/>
      <w:bookmarkStart w:id="3" w:name="_Toc351636273"/>
      <w:bookmarkStart w:id="4" w:name="_Toc381702011"/>
      <w:bookmarkStart w:id="5" w:name="_Toc403728041"/>
      <w:bookmarkStart w:id="6" w:name="_Toc429328817"/>
      <w:r>
        <w:rPr>
          <w:rFonts w:hint="eastAsia"/>
        </w:rPr>
        <w:t>文档</w:t>
      </w:r>
      <w:r w:rsidRPr="007F4091">
        <w:rPr>
          <w:rFonts w:hint="eastAsia"/>
        </w:rPr>
        <w:t>目的</w:t>
      </w:r>
      <w:bookmarkEnd w:id="1"/>
      <w:bookmarkEnd w:id="2"/>
      <w:bookmarkEnd w:id="3"/>
      <w:bookmarkEnd w:id="4"/>
      <w:bookmarkEnd w:id="5"/>
      <w:bookmarkEnd w:id="6"/>
    </w:p>
    <w:p w:rsidR="005C2083" w:rsidRPr="006C123F" w:rsidRDefault="005C2083" w:rsidP="005C2083">
      <w:pPr>
        <w:ind w:firstLine="420"/>
        <w:rPr>
          <w:kern w:val="0"/>
          <w:lang w:val="en-AU"/>
        </w:rPr>
      </w:pPr>
      <w:r>
        <w:rPr>
          <w:rFonts w:hint="eastAsia"/>
          <w:kern w:val="0"/>
          <w:lang w:val="en-AU"/>
        </w:rPr>
        <w:t>本文档定义了移动手机投注和支付</w:t>
      </w:r>
      <w:r>
        <w:rPr>
          <w:rFonts w:hint="eastAsia"/>
          <w:kern w:val="0"/>
          <w:lang w:val="en-AU"/>
        </w:rPr>
        <w:t>APP</w:t>
      </w:r>
      <w:r>
        <w:rPr>
          <w:rFonts w:hint="eastAsia"/>
          <w:kern w:val="0"/>
          <w:lang w:val="en-AU"/>
        </w:rPr>
        <w:t>项目</w:t>
      </w:r>
      <w:r>
        <w:rPr>
          <w:kern w:val="0"/>
          <w:lang w:val="en-AU"/>
        </w:rPr>
        <w:t>，包括投注和支付模块</w:t>
      </w:r>
      <w:r>
        <w:rPr>
          <w:rFonts w:hint="eastAsia"/>
          <w:kern w:val="0"/>
          <w:lang w:val="en-AU"/>
        </w:rPr>
        <w:t>功能</w:t>
      </w:r>
      <w:r w:rsidRPr="00E15608">
        <w:rPr>
          <w:rFonts w:hint="eastAsia"/>
          <w:kern w:val="0"/>
          <w:lang w:val="en-AU"/>
        </w:rPr>
        <w:t>需求</w:t>
      </w:r>
      <w:r>
        <w:rPr>
          <w:rFonts w:hint="eastAsia"/>
          <w:kern w:val="0"/>
          <w:lang w:val="en-AU"/>
        </w:rPr>
        <w:t>和非功能详情，</w:t>
      </w:r>
      <w:r w:rsidRPr="00E15608">
        <w:rPr>
          <w:rFonts w:hint="eastAsia"/>
          <w:kern w:val="0"/>
          <w:lang w:val="en-AU"/>
        </w:rPr>
        <w:t>是系统设计、</w:t>
      </w:r>
      <w:r>
        <w:rPr>
          <w:rFonts w:hint="eastAsia"/>
          <w:kern w:val="0"/>
          <w:lang w:val="en-AU"/>
        </w:rPr>
        <w:t>软件</w:t>
      </w:r>
      <w:r w:rsidRPr="00E15608">
        <w:rPr>
          <w:rFonts w:hint="eastAsia"/>
          <w:kern w:val="0"/>
          <w:lang w:val="en-AU"/>
        </w:rPr>
        <w:t>测试、验收的标准。</w:t>
      </w:r>
    </w:p>
    <w:p w:rsidR="005C2083" w:rsidRPr="007F4091" w:rsidRDefault="005C2083" w:rsidP="005C2083">
      <w:pPr>
        <w:pStyle w:val="2"/>
      </w:pPr>
      <w:bookmarkStart w:id="7" w:name="_Toc350960684"/>
      <w:bookmarkStart w:id="8" w:name="_Toc351636171"/>
      <w:bookmarkStart w:id="9" w:name="_Toc351636274"/>
      <w:bookmarkStart w:id="10" w:name="_Toc381702012"/>
      <w:bookmarkStart w:id="11" w:name="_Toc403728042"/>
      <w:bookmarkStart w:id="12" w:name="_Toc429328818"/>
      <w:r w:rsidRPr="007F4091">
        <w:rPr>
          <w:rFonts w:hint="eastAsia"/>
        </w:rPr>
        <w:t>预期读者</w:t>
      </w:r>
      <w:bookmarkEnd w:id="7"/>
      <w:bookmarkEnd w:id="8"/>
      <w:bookmarkEnd w:id="9"/>
      <w:bookmarkEnd w:id="10"/>
      <w:bookmarkEnd w:id="11"/>
      <w:bookmarkEnd w:id="12"/>
    </w:p>
    <w:p w:rsidR="005C2083" w:rsidRDefault="005C2083" w:rsidP="005C2083">
      <w:pPr>
        <w:pStyle w:val="a8"/>
        <w:numPr>
          <w:ilvl w:val="0"/>
          <w:numId w:val="2"/>
        </w:numPr>
        <w:adjustRightInd w:val="0"/>
        <w:spacing w:line="300" w:lineRule="auto"/>
        <w:ind w:right="28" w:firstLineChars="0"/>
      </w:pPr>
      <w:r>
        <w:rPr>
          <w:rFonts w:hint="eastAsia"/>
        </w:rPr>
        <w:t>需求分析人员</w:t>
      </w:r>
    </w:p>
    <w:p w:rsidR="005C2083" w:rsidRDefault="005C2083" w:rsidP="005C2083">
      <w:pPr>
        <w:pStyle w:val="a8"/>
        <w:numPr>
          <w:ilvl w:val="0"/>
          <w:numId w:val="2"/>
        </w:numPr>
        <w:adjustRightInd w:val="0"/>
        <w:spacing w:line="300" w:lineRule="auto"/>
        <w:ind w:right="28" w:firstLineChars="0"/>
      </w:pPr>
      <w:r>
        <w:rPr>
          <w:rFonts w:hint="eastAsia"/>
        </w:rPr>
        <w:t>技术设计人员</w:t>
      </w:r>
    </w:p>
    <w:p w:rsidR="005C2083" w:rsidRDefault="005C2083" w:rsidP="005C2083">
      <w:pPr>
        <w:pStyle w:val="a8"/>
        <w:numPr>
          <w:ilvl w:val="0"/>
          <w:numId w:val="2"/>
        </w:numPr>
        <w:adjustRightInd w:val="0"/>
        <w:spacing w:line="300" w:lineRule="auto"/>
        <w:ind w:right="28" w:firstLineChars="0"/>
      </w:pPr>
      <w:r>
        <w:rPr>
          <w:rFonts w:hint="eastAsia"/>
        </w:rPr>
        <w:t>数据库工程师</w:t>
      </w:r>
    </w:p>
    <w:p w:rsidR="005C2083" w:rsidRDefault="005C2083" w:rsidP="005C2083">
      <w:pPr>
        <w:pStyle w:val="a8"/>
        <w:numPr>
          <w:ilvl w:val="0"/>
          <w:numId w:val="2"/>
        </w:numPr>
        <w:adjustRightInd w:val="0"/>
        <w:spacing w:line="300" w:lineRule="auto"/>
        <w:ind w:right="28" w:firstLineChars="0"/>
      </w:pPr>
      <w:r>
        <w:rPr>
          <w:rFonts w:hint="eastAsia"/>
        </w:rPr>
        <w:t>软件测试工程师</w:t>
      </w:r>
    </w:p>
    <w:p w:rsidR="005C2083" w:rsidRDefault="005C2083" w:rsidP="005C2083">
      <w:pPr>
        <w:pStyle w:val="a8"/>
        <w:numPr>
          <w:ilvl w:val="0"/>
          <w:numId w:val="2"/>
        </w:numPr>
        <w:adjustRightInd w:val="0"/>
        <w:spacing w:line="300" w:lineRule="auto"/>
        <w:ind w:right="28" w:firstLineChars="0"/>
      </w:pPr>
      <w:r>
        <w:rPr>
          <w:rFonts w:hint="eastAsia"/>
        </w:rPr>
        <w:t>最终产品验收人员</w:t>
      </w:r>
    </w:p>
    <w:p w:rsidR="005C2083" w:rsidRPr="007F4091" w:rsidRDefault="005C2083" w:rsidP="005C2083">
      <w:pPr>
        <w:pStyle w:val="2"/>
      </w:pPr>
      <w:bookmarkStart w:id="13" w:name="_Toc350960685"/>
      <w:bookmarkStart w:id="14" w:name="_Toc351636172"/>
      <w:bookmarkStart w:id="15" w:name="_Toc351636275"/>
      <w:bookmarkStart w:id="16" w:name="_Toc381702013"/>
      <w:bookmarkStart w:id="17" w:name="_Toc403728043"/>
      <w:bookmarkStart w:id="18" w:name="_Toc429328819"/>
      <w:r w:rsidRPr="007F4091">
        <w:rPr>
          <w:rFonts w:hint="eastAsia"/>
        </w:rPr>
        <w:t>参考文献</w:t>
      </w:r>
      <w:bookmarkEnd w:id="13"/>
      <w:bookmarkEnd w:id="14"/>
      <w:bookmarkEnd w:id="15"/>
      <w:bookmarkEnd w:id="16"/>
      <w:bookmarkEnd w:id="17"/>
      <w:bookmarkEnd w:id="18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1335"/>
        <w:gridCol w:w="6036"/>
      </w:tblGrid>
      <w:tr w:rsidR="005C2083" w:rsidTr="007955CD">
        <w:tc>
          <w:tcPr>
            <w:tcW w:w="852" w:type="dxa"/>
            <w:shd w:val="clear" w:color="auto" w:fill="D9D9D9"/>
          </w:tcPr>
          <w:p w:rsidR="005C2083" w:rsidRDefault="005C2083" w:rsidP="007955CD">
            <w:pPr>
              <w:jc w:val="center"/>
            </w:pPr>
            <w:bookmarkStart w:id="19" w:name="_Hlt502716140"/>
            <w:bookmarkStart w:id="20" w:name="_Toc507258858"/>
            <w:bookmarkStart w:id="21" w:name="_Toc507310569"/>
            <w:bookmarkEnd w:id="19"/>
            <w:r>
              <w:rPr>
                <w:rFonts w:hint="eastAsia"/>
              </w:rPr>
              <w:t>序号</w:t>
            </w:r>
          </w:p>
        </w:tc>
        <w:tc>
          <w:tcPr>
            <w:tcW w:w="1417" w:type="dxa"/>
            <w:shd w:val="clear" w:color="auto" w:fill="D9D9D9"/>
          </w:tcPr>
          <w:p w:rsidR="005C2083" w:rsidRDefault="005C2083" w:rsidP="007955CD">
            <w:r>
              <w:rPr>
                <w:rFonts w:hint="eastAsia"/>
              </w:rPr>
              <w:t>文献来源</w:t>
            </w:r>
          </w:p>
        </w:tc>
        <w:tc>
          <w:tcPr>
            <w:tcW w:w="6521" w:type="dxa"/>
            <w:shd w:val="clear" w:color="auto" w:fill="D9D9D9"/>
          </w:tcPr>
          <w:p w:rsidR="005C2083" w:rsidRDefault="005C2083" w:rsidP="007955CD">
            <w:r>
              <w:rPr>
                <w:rFonts w:hint="eastAsia"/>
              </w:rPr>
              <w:t>文献名称、章节范围、</w:t>
            </w:r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地址等</w:t>
            </w:r>
          </w:p>
        </w:tc>
      </w:tr>
      <w:tr w:rsidR="005C2083" w:rsidTr="007955CD">
        <w:tc>
          <w:tcPr>
            <w:tcW w:w="852" w:type="dxa"/>
          </w:tcPr>
          <w:p w:rsidR="005C2083" w:rsidRDefault="005C2083" w:rsidP="007955C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417" w:type="dxa"/>
          </w:tcPr>
          <w:p w:rsidR="005C2083" w:rsidRDefault="005C2083" w:rsidP="007955CD">
            <w:pPr>
              <w:jc w:val="center"/>
            </w:pPr>
            <w:r>
              <w:rPr>
                <w:rFonts w:hint="eastAsia"/>
              </w:rPr>
              <w:t>互联网</w:t>
            </w:r>
          </w:p>
        </w:tc>
        <w:tc>
          <w:tcPr>
            <w:tcW w:w="6521" w:type="dxa"/>
          </w:tcPr>
          <w:p w:rsidR="005C2083" w:rsidRDefault="005C2083" w:rsidP="007955CD">
            <w:r>
              <w:rPr>
                <w:rFonts w:hint="eastAsia"/>
              </w:rPr>
              <w:t>彩票条例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财政部</w:t>
            </w:r>
          </w:p>
        </w:tc>
      </w:tr>
      <w:tr w:rsidR="005C2083" w:rsidTr="007955CD">
        <w:tc>
          <w:tcPr>
            <w:tcW w:w="852" w:type="dxa"/>
          </w:tcPr>
          <w:p w:rsidR="005C2083" w:rsidRDefault="005C2083" w:rsidP="007955C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417" w:type="dxa"/>
          </w:tcPr>
          <w:p w:rsidR="005C2083" w:rsidRDefault="005C2083" w:rsidP="007955CD">
            <w:pPr>
              <w:jc w:val="center"/>
            </w:pPr>
            <w:r>
              <w:rPr>
                <w:rFonts w:hint="eastAsia"/>
              </w:rPr>
              <w:t>互联网</w:t>
            </w:r>
          </w:p>
        </w:tc>
        <w:tc>
          <w:tcPr>
            <w:tcW w:w="6521" w:type="dxa"/>
          </w:tcPr>
          <w:p w:rsidR="005C2083" w:rsidRDefault="005C2083" w:rsidP="007955CD">
            <w:r w:rsidRPr="007A430A">
              <w:rPr>
                <w:rFonts w:hint="eastAsia"/>
              </w:rPr>
              <w:t>彩票管理条例实施细则</w:t>
            </w:r>
          </w:p>
        </w:tc>
      </w:tr>
      <w:tr w:rsidR="005C2083" w:rsidTr="007955CD">
        <w:tc>
          <w:tcPr>
            <w:tcW w:w="852" w:type="dxa"/>
          </w:tcPr>
          <w:p w:rsidR="005C2083" w:rsidRDefault="005C2083" w:rsidP="007955C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417" w:type="dxa"/>
          </w:tcPr>
          <w:p w:rsidR="005C2083" w:rsidRDefault="005C2083" w:rsidP="007955CD">
            <w:pPr>
              <w:jc w:val="center"/>
            </w:pPr>
            <w:r>
              <w:rPr>
                <w:rFonts w:hint="eastAsia"/>
              </w:rPr>
              <w:t>互联网</w:t>
            </w:r>
          </w:p>
        </w:tc>
        <w:tc>
          <w:tcPr>
            <w:tcW w:w="6521" w:type="dxa"/>
          </w:tcPr>
          <w:p w:rsidR="005C2083" w:rsidRDefault="005C2083" w:rsidP="007955CD">
            <w:r>
              <w:rPr>
                <w:rFonts w:hint="eastAsia"/>
              </w:rPr>
              <w:t>电话销售彩票管理暂行办法</w:t>
            </w:r>
          </w:p>
        </w:tc>
      </w:tr>
      <w:tr w:rsidR="005C2083" w:rsidTr="007955CD">
        <w:tc>
          <w:tcPr>
            <w:tcW w:w="852" w:type="dxa"/>
          </w:tcPr>
          <w:p w:rsidR="005C2083" w:rsidRDefault="005C2083" w:rsidP="007955CD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417" w:type="dxa"/>
          </w:tcPr>
          <w:p w:rsidR="005C2083" w:rsidRDefault="005C2083" w:rsidP="007955CD">
            <w:pPr>
              <w:jc w:val="center"/>
            </w:pPr>
            <w:r>
              <w:rPr>
                <w:rFonts w:hint="eastAsia"/>
              </w:rPr>
              <w:t>公司内容</w:t>
            </w:r>
          </w:p>
        </w:tc>
        <w:tc>
          <w:tcPr>
            <w:tcW w:w="6521" w:type="dxa"/>
          </w:tcPr>
          <w:p w:rsidR="005C2083" w:rsidRPr="00B42BDE" w:rsidRDefault="005C2083" w:rsidP="007955CD">
            <w:r>
              <w:rPr>
                <w:rFonts w:hint="eastAsia"/>
              </w:rPr>
              <w:t>泰山终端需求</w:t>
            </w:r>
          </w:p>
        </w:tc>
      </w:tr>
      <w:tr w:rsidR="005C2083" w:rsidTr="007955CD">
        <w:tc>
          <w:tcPr>
            <w:tcW w:w="852" w:type="dxa"/>
          </w:tcPr>
          <w:p w:rsidR="005C2083" w:rsidRDefault="005C2083" w:rsidP="007955C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417" w:type="dxa"/>
          </w:tcPr>
          <w:p w:rsidR="005C2083" w:rsidRDefault="005C2083" w:rsidP="007955CD">
            <w:pPr>
              <w:jc w:val="center"/>
            </w:pPr>
            <w:r>
              <w:rPr>
                <w:rFonts w:hint="eastAsia"/>
              </w:rPr>
              <w:t>公司</w:t>
            </w:r>
            <w:r>
              <w:t>内容</w:t>
            </w:r>
          </w:p>
        </w:tc>
        <w:tc>
          <w:tcPr>
            <w:tcW w:w="6521" w:type="dxa"/>
          </w:tcPr>
          <w:p w:rsidR="005C2083" w:rsidRDefault="005C2083" w:rsidP="007955CD">
            <w:r>
              <w:rPr>
                <w:rFonts w:hint="eastAsia"/>
              </w:rPr>
              <w:t>泰山</w:t>
            </w:r>
            <w:r>
              <w:t>即开票管理平台需求</w:t>
            </w:r>
          </w:p>
        </w:tc>
      </w:tr>
    </w:tbl>
    <w:p w:rsidR="005C2083" w:rsidRPr="001A12E4" w:rsidRDefault="005C2083" w:rsidP="005C2083">
      <w:pPr>
        <w:pStyle w:val="1"/>
      </w:pPr>
      <w:bookmarkStart w:id="22" w:name="_Toc350960687"/>
      <w:bookmarkStart w:id="23" w:name="_Toc351636174"/>
      <w:bookmarkStart w:id="24" w:name="_Toc351636277"/>
      <w:bookmarkStart w:id="25" w:name="_Toc381702015"/>
      <w:bookmarkStart w:id="26" w:name="_Toc403728044"/>
      <w:bookmarkStart w:id="27" w:name="_Toc429328820"/>
      <w:bookmarkEnd w:id="20"/>
      <w:bookmarkEnd w:id="21"/>
      <w:r w:rsidRPr="001A12E4">
        <w:rPr>
          <w:rFonts w:hint="eastAsia"/>
        </w:rPr>
        <w:t>产品综述</w:t>
      </w:r>
      <w:bookmarkEnd w:id="22"/>
      <w:bookmarkEnd w:id="23"/>
      <w:bookmarkEnd w:id="24"/>
      <w:bookmarkEnd w:id="25"/>
      <w:bookmarkEnd w:id="26"/>
      <w:bookmarkEnd w:id="27"/>
    </w:p>
    <w:p w:rsidR="005C2083" w:rsidRDefault="005C2083" w:rsidP="005C2083">
      <w:pPr>
        <w:pStyle w:val="2"/>
      </w:pPr>
      <w:bookmarkStart w:id="28" w:name="_Toc350960688"/>
      <w:bookmarkStart w:id="29" w:name="_Toc351636175"/>
      <w:bookmarkStart w:id="30" w:name="_Toc351636278"/>
      <w:bookmarkStart w:id="31" w:name="_Toc381702016"/>
      <w:bookmarkStart w:id="32" w:name="_Toc403728045"/>
      <w:bookmarkStart w:id="33" w:name="_Toc429328821"/>
      <w:r>
        <w:rPr>
          <w:rFonts w:hint="eastAsia"/>
        </w:rPr>
        <w:t>产品</w:t>
      </w:r>
      <w:r w:rsidRPr="007F4091">
        <w:rPr>
          <w:rFonts w:hint="eastAsia"/>
        </w:rPr>
        <w:t>背景</w:t>
      </w:r>
      <w:bookmarkEnd w:id="28"/>
      <w:bookmarkEnd w:id="29"/>
      <w:bookmarkEnd w:id="30"/>
      <w:bookmarkEnd w:id="31"/>
      <w:bookmarkEnd w:id="32"/>
      <w:bookmarkEnd w:id="33"/>
    </w:p>
    <w:p w:rsidR="005C2083" w:rsidRPr="005C2083" w:rsidRDefault="005C2083" w:rsidP="005C2083">
      <w:pPr>
        <w:pStyle w:val="a0"/>
        <w:rPr>
          <w:lang w:val="x-none"/>
        </w:rPr>
      </w:pPr>
      <w:r>
        <w:rPr>
          <w:lang w:val="x-none" w:eastAsia="x-none"/>
        </w:rPr>
        <w:t>目前市场普遍流行的为纸质彩票</w:t>
      </w:r>
      <w:r>
        <w:rPr>
          <w:rFonts w:hint="eastAsia"/>
          <w:lang w:val="x-none"/>
        </w:rPr>
        <w:t>，</w:t>
      </w:r>
      <w:r w:rsidR="00230F23">
        <w:rPr>
          <w:rFonts w:hint="eastAsia"/>
          <w:lang w:val="x-none"/>
        </w:rPr>
        <w:t>该种方式利于环保，同时业务范围也受到限制，</w:t>
      </w:r>
      <w:r w:rsidR="00E92201">
        <w:rPr>
          <w:rFonts w:hint="eastAsia"/>
          <w:lang w:val="x-none"/>
        </w:rPr>
        <w:t>为了能更好的扩展彩票销售范围，进行手机投注应用开发；同时开发手机支付即移动支付，应用手机支付可以直接支付手机投注，同时可以进行转账，手机充值等简单便民业务操作；手机支付通过关联银行卡或充值卡，用户可以对自己的资金账户中进行充值、提现等操作；</w:t>
      </w:r>
    </w:p>
    <w:p w:rsidR="005C2083" w:rsidRDefault="005C2083" w:rsidP="005C2083">
      <w:pPr>
        <w:pStyle w:val="2"/>
      </w:pPr>
      <w:bookmarkStart w:id="34" w:name="_Toc429328822"/>
      <w:r>
        <w:rPr>
          <w:rFonts w:hint="eastAsia"/>
        </w:rPr>
        <w:lastRenderedPageBreak/>
        <w:t>功能</w:t>
      </w:r>
      <w:r>
        <w:t>特性</w:t>
      </w:r>
      <w:bookmarkEnd w:id="34"/>
    </w:p>
    <w:p w:rsidR="005C2083" w:rsidRDefault="005C2083" w:rsidP="005C2083">
      <w:pPr>
        <w:pStyle w:val="a0"/>
      </w:pPr>
      <w:r>
        <w:rPr>
          <w:rFonts w:hint="eastAsia"/>
        </w:rPr>
        <w:t>根据</w:t>
      </w:r>
      <w:r>
        <w:t>业务模式以及经营情况，</w:t>
      </w:r>
      <w:r w:rsidR="008A68C5">
        <w:t>手机投注支付</w:t>
      </w:r>
      <w:r w:rsidR="008A68C5">
        <w:rPr>
          <w:rFonts w:hint="eastAsia"/>
        </w:rPr>
        <w:t>APP</w:t>
      </w:r>
      <w:r>
        <w:t>系统</w:t>
      </w:r>
      <w:r>
        <w:rPr>
          <w:rFonts w:hint="eastAsia"/>
        </w:rPr>
        <w:t>支撑服务核心</w:t>
      </w:r>
      <w:r>
        <w:t>功能</w:t>
      </w:r>
      <w:r>
        <w:rPr>
          <w:rFonts w:hint="eastAsia"/>
        </w:rPr>
        <w:t>如下</w:t>
      </w:r>
      <w: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7025"/>
      </w:tblGrid>
      <w:tr w:rsidR="005C2083" w:rsidTr="007955CD">
        <w:tc>
          <w:tcPr>
            <w:tcW w:w="1271" w:type="dxa"/>
            <w:shd w:val="clear" w:color="auto" w:fill="auto"/>
          </w:tcPr>
          <w:p w:rsidR="005C2083" w:rsidRDefault="005C2083" w:rsidP="007955CD">
            <w:pPr>
              <w:pStyle w:val="a0"/>
              <w:ind w:firstLineChars="0" w:firstLine="0"/>
            </w:pPr>
            <w:r>
              <w:rPr>
                <w:rFonts w:hint="eastAsia"/>
              </w:rPr>
              <w:t>登陆</w:t>
            </w:r>
          </w:p>
        </w:tc>
        <w:tc>
          <w:tcPr>
            <w:tcW w:w="7025" w:type="dxa"/>
            <w:shd w:val="clear" w:color="auto" w:fill="auto"/>
          </w:tcPr>
          <w:p w:rsidR="005C2083" w:rsidRDefault="005C2083" w:rsidP="007955CD">
            <w:pPr>
              <w:pStyle w:val="a0"/>
              <w:ind w:firstLineChars="0" w:firstLine="0"/>
            </w:pPr>
            <w:r>
              <w:rPr>
                <w:rFonts w:hint="eastAsia"/>
              </w:rPr>
              <w:t>用户登陆</w:t>
            </w:r>
            <w:r>
              <w:t>系统，进行修改登陆密码已经签退等操作。</w:t>
            </w:r>
          </w:p>
        </w:tc>
      </w:tr>
      <w:tr w:rsidR="005C2083" w:rsidTr="007955CD">
        <w:tc>
          <w:tcPr>
            <w:tcW w:w="1271" w:type="dxa"/>
            <w:shd w:val="clear" w:color="auto" w:fill="auto"/>
          </w:tcPr>
          <w:p w:rsidR="005C2083" w:rsidRPr="00A25248" w:rsidRDefault="002D51E6" w:rsidP="007955CD">
            <w:pPr>
              <w:pStyle w:val="a0"/>
              <w:ind w:firstLineChars="0" w:firstLine="0"/>
            </w:pPr>
            <w:r>
              <w:rPr>
                <w:rFonts w:hint="eastAsia"/>
              </w:rPr>
              <w:t>注册</w:t>
            </w:r>
          </w:p>
        </w:tc>
        <w:tc>
          <w:tcPr>
            <w:tcW w:w="7025" w:type="dxa"/>
            <w:shd w:val="clear" w:color="auto" w:fill="auto"/>
          </w:tcPr>
          <w:p w:rsidR="005C2083" w:rsidRDefault="002D51E6" w:rsidP="007955CD">
            <w:pPr>
              <w:pStyle w:val="a0"/>
              <w:ind w:firstLineChars="0" w:firstLine="0"/>
            </w:pPr>
            <w:r>
              <w:rPr>
                <w:rFonts w:hint="eastAsia"/>
              </w:rPr>
              <w:t>用户注册账号，</w:t>
            </w:r>
            <w:r w:rsidR="004962E9">
              <w:rPr>
                <w:rFonts w:hint="eastAsia"/>
              </w:rPr>
              <w:t>用于游戏投注和支付账号；</w:t>
            </w:r>
          </w:p>
        </w:tc>
      </w:tr>
      <w:tr w:rsidR="005C2083" w:rsidTr="007955CD">
        <w:tc>
          <w:tcPr>
            <w:tcW w:w="1271" w:type="dxa"/>
            <w:shd w:val="clear" w:color="auto" w:fill="auto"/>
          </w:tcPr>
          <w:p w:rsidR="005C2083" w:rsidRPr="00C640C6" w:rsidRDefault="004962E9" w:rsidP="007955CD">
            <w:pPr>
              <w:pStyle w:val="a0"/>
              <w:ind w:firstLineChars="0" w:firstLine="0"/>
            </w:pPr>
            <w:r>
              <w:rPr>
                <w:rFonts w:hint="eastAsia"/>
              </w:rPr>
              <w:t>游戏投注</w:t>
            </w:r>
          </w:p>
        </w:tc>
        <w:tc>
          <w:tcPr>
            <w:tcW w:w="7025" w:type="dxa"/>
            <w:shd w:val="clear" w:color="auto" w:fill="auto"/>
          </w:tcPr>
          <w:p w:rsidR="005C2083" w:rsidRDefault="008A68C5" w:rsidP="007955CD">
            <w:pPr>
              <w:pStyle w:val="a0"/>
              <w:ind w:firstLineChars="0" w:firstLine="0"/>
            </w:pPr>
            <w:r>
              <w:rPr>
                <w:rFonts w:hint="eastAsia"/>
              </w:rPr>
              <w:t>各种游戏的投注销售</w:t>
            </w:r>
          </w:p>
        </w:tc>
      </w:tr>
      <w:tr w:rsidR="005C2083" w:rsidTr="007955CD">
        <w:tc>
          <w:tcPr>
            <w:tcW w:w="1271" w:type="dxa"/>
            <w:shd w:val="clear" w:color="auto" w:fill="auto"/>
          </w:tcPr>
          <w:p w:rsidR="005C2083" w:rsidRPr="00C640C6" w:rsidRDefault="00D91EC8" w:rsidP="007955CD">
            <w:pPr>
              <w:pStyle w:val="a0"/>
              <w:ind w:firstLineChars="0" w:firstLine="0"/>
            </w:pPr>
            <w:r>
              <w:rPr>
                <w:rFonts w:hint="eastAsia"/>
              </w:rPr>
              <w:t>支付功能</w:t>
            </w:r>
          </w:p>
        </w:tc>
        <w:tc>
          <w:tcPr>
            <w:tcW w:w="7025" w:type="dxa"/>
            <w:shd w:val="clear" w:color="auto" w:fill="auto"/>
          </w:tcPr>
          <w:p w:rsidR="005C2083" w:rsidRDefault="00D91EC8" w:rsidP="007955CD">
            <w:pPr>
              <w:pStyle w:val="a0"/>
              <w:ind w:firstLineChars="0" w:firstLine="0"/>
            </w:pPr>
            <w:r>
              <w:rPr>
                <w:rFonts w:hint="eastAsia"/>
              </w:rPr>
              <w:t>充值、提现、资金记录、投注记录等</w:t>
            </w:r>
            <w:r w:rsidR="008A68C5">
              <w:rPr>
                <w:rFonts w:hint="eastAsia"/>
              </w:rPr>
              <w:t>；</w:t>
            </w:r>
          </w:p>
        </w:tc>
      </w:tr>
      <w:tr w:rsidR="005C2083" w:rsidTr="007955CD">
        <w:tc>
          <w:tcPr>
            <w:tcW w:w="1271" w:type="dxa"/>
            <w:shd w:val="clear" w:color="auto" w:fill="auto"/>
          </w:tcPr>
          <w:p w:rsidR="005C2083" w:rsidRPr="00C640C6" w:rsidRDefault="008A68C5" w:rsidP="007955CD">
            <w:pPr>
              <w:pStyle w:val="a0"/>
              <w:ind w:firstLineChars="0" w:firstLine="0"/>
            </w:pPr>
            <w:r>
              <w:rPr>
                <w:rFonts w:hint="eastAsia"/>
              </w:rPr>
              <w:t>个人信息</w:t>
            </w:r>
          </w:p>
        </w:tc>
        <w:tc>
          <w:tcPr>
            <w:tcW w:w="7025" w:type="dxa"/>
            <w:shd w:val="clear" w:color="auto" w:fill="auto"/>
          </w:tcPr>
          <w:p w:rsidR="005C2083" w:rsidRDefault="008A68C5" w:rsidP="007955CD">
            <w:pPr>
              <w:pStyle w:val="a0"/>
              <w:ind w:firstLineChars="0" w:firstLine="0"/>
            </w:pPr>
            <w:r>
              <w:rPr>
                <w:rFonts w:hint="eastAsia"/>
              </w:rPr>
              <w:t>个人账户信息的维护、以及购买记录；</w:t>
            </w:r>
          </w:p>
        </w:tc>
      </w:tr>
    </w:tbl>
    <w:p w:rsidR="005C2083" w:rsidRPr="00B411F7" w:rsidRDefault="005C2083" w:rsidP="005C2083">
      <w:pPr>
        <w:pStyle w:val="a0"/>
        <w:ind w:firstLineChars="0" w:firstLine="0"/>
      </w:pPr>
    </w:p>
    <w:p w:rsidR="005C2083" w:rsidRDefault="005C2083" w:rsidP="005C2083">
      <w:pPr>
        <w:pStyle w:val="2"/>
      </w:pPr>
      <w:bookmarkStart w:id="35" w:name="_Toc429328823"/>
      <w:r>
        <w:rPr>
          <w:rFonts w:hint="eastAsia"/>
        </w:rPr>
        <w:t>角色</w:t>
      </w:r>
      <w:r>
        <w:t>定义</w:t>
      </w:r>
      <w:bookmarkEnd w:id="3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6600"/>
      </w:tblGrid>
      <w:tr w:rsidR="005C2083" w:rsidTr="007955CD">
        <w:trPr>
          <w:trHeight w:val="325"/>
        </w:trPr>
        <w:tc>
          <w:tcPr>
            <w:tcW w:w="1696" w:type="dxa"/>
            <w:shd w:val="clear" w:color="auto" w:fill="D0CECE"/>
          </w:tcPr>
          <w:p w:rsidR="005C2083" w:rsidRDefault="005C2083" w:rsidP="007955CD">
            <w:pPr>
              <w:pStyle w:val="a0"/>
              <w:ind w:firstLineChars="0" w:firstLine="0"/>
            </w:pPr>
            <w:r>
              <w:rPr>
                <w:rFonts w:hint="eastAsia"/>
              </w:rPr>
              <w:t>角色</w:t>
            </w:r>
            <w:r>
              <w:t>名称</w:t>
            </w:r>
          </w:p>
        </w:tc>
        <w:tc>
          <w:tcPr>
            <w:tcW w:w="6600" w:type="dxa"/>
            <w:shd w:val="clear" w:color="auto" w:fill="D0CECE"/>
          </w:tcPr>
          <w:p w:rsidR="005C2083" w:rsidRDefault="005C2083" w:rsidP="007955CD">
            <w:pPr>
              <w:pStyle w:val="a0"/>
              <w:ind w:firstLineChars="0" w:firstLine="0"/>
            </w:pPr>
            <w:r>
              <w:rPr>
                <w:rFonts w:hint="eastAsia"/>
              </w:rPr>
              <w:t>角色</w:t>
            </w:r>
            <w:r>
              <w:t>主要</w:t>
            </w:r>
            <w:r>
              <w:rPr>
                <w:rFonts w:hint="eastAsia"/>
              </w:rPr>
              <w:t>职能</w:t>
            </w:r>
          </w:p>
        </w:tc>
      </w:tr>
      <w:tr w:rsidR="005C2083" w:rsidTr="007955CD">
        <w:tc>
          <w:tcPr>
            <w:tcW w:w="1696" w:type="dxa"/>
            <w:shd w:val="clear" w:color="auto" w:fill="auto"/>
          </w:tcPr>
          <w:p w:rsidR="005C2083" w:rsidRDefault="008A68C5" w:rsidP="007955CD">
            <w:pPr>
              <w:pStyle w:val="a0"/>
              <w:ind w:firstLineChars="0" w:firstLine="0"/>
            </w:pPr>
            <w:r>
              <w:rPr>
                <w:rFonts w:hint="eastAsia"/>
              </w:rPr>
              <w:t>彩民</w:t>
            </w:r>
          </w:p>
        </w:tc>
        <w:tc>
          <w:tcPr>
            <w:tcW w:w="6600" w:type="dxa"/>
            <w:shd w:val="clear" w:color="auto" w:fill="auto"/>
          </w:tcPr>
          <w:p w:rsidR="005C2083" w:rsidRDefault="008A68C5" w:rsidP="007955CD">
            <w:pPr>
              <w:pStyle w:val="a0"/>
              <w:ind w:firstLineChars="0" w:firstLine="0"/>
            </w:pPr>
            <w:r>
              <w:rPr>
                <w:rFonts w:hint="eastAsia"/>
              </w:rPr>
              <w:t>手机投注支付系统主要针对彩民使用；</w:t>
            </w:r>
          </w:p>
        </w:tc>
      </w:tr>
    </w:tbl>
    <w:p w:rsidR="005C2083" w:rsidRPr="008A68C5" w:rsidRDefault="005C2083" w:rsidP="005C2083">
      <w:pPr>
        <w:rPr>
          <w:b/>
          <w:bCs/>
        </w:rPr>
        <w:sectPr w:rsidR="005C2083" w:rsidRPr="008A68C5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C2083" w:rsidRDefault="005C2083" w:rsidP="005C2083"/>
    <w:p w:rsidR="005C2083" w:rsidRDefault="005C2083" w:rsidP="005C2083">
      <w:pPr>
        <w:pStyle w:val="2"/>
      </w:pPr>
      <w:r>
        <w:rPr>
          <w:rFonts w:hint="eastAsia"/>
        </w:rPr>
        <w:t>功能</w:t>
      </w:r>
      <w:r>
        <w:t>结构图</w:t>
      </w:r>
    </w:p>
    <w:p w:rsidR="008A68C5" w:rsidRDefault="00D91EC8" w:rsidP="00D91EC8">
      <w:pPr>
        <w:pStyle w:val="a0"/>
        <w:ind w:rightChars="-91" w:right="-191" w:firstLineChars="0" w:firstLine="0"/>
        <w:rPr>
          <w:lang w:val="x-none" w:eastAsia="x-none"/>
        </w:rPr>
      </w:pPr>
      <w:r>
        <w:rPr>
          <w:noProof/>
          <w:lang w:bidi="km-KH"/>
        </w:rPr>
        <w:drawing>
          <wp:inline distT="0" distB="0" distL="0" distR="0" wp14:anchorId="66BA63D5" wp14:editId="6C28BB54">
            <wp:extent cx="5254388" cy="4885922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40" cy="490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C8" w:rsidRDefault="00D91EC8" w:rsidP="00D91EC8">
      <w:pPr>
        <w:pStyle w:val="a0"/>
        <w:rPr>
          <w:lang w:val="x-none" w:eastAsia="x-none"/>
        </w:rPr>
      </w:pPr>
    </w:p>
    <w:p w:rsidR="00D91EC8" w:rsidRPr="00D91EC8" w:rsidRDefault="00D91EC8" w:rsidP="00D91EC8">
      <w:pPr>
        <w:pStyle w:val="a0"/>
        <w:rPr>
          <w:lang w:val="x-none" w:eastAsia="x-none"/>
        </w:rPr>
        <w:sectPr w:rsidR="00D91EC8" w:rsidRPr="00D91EC8" w:rsidSect="00D91EC8">
          <w:pgSz w:w="11906" w:h="16838"/>
          <w:pgMar w:top="1440" w:right="1797" w:bottom="1440" w:left="1797" w:header="851" w:footer="992" w:gutter="0"/>
          <w:cols w:space="425"/>
          <w:docGrid w:type="linesAndChars" w:linePitch="312"/>
        </w:sectPr>
      </w:pPr>
    </w:p>
    <w:p w:rsidR="005C2083" w:rsidRPr="00502503" w:rsidRDefault="005C2083" w:rsidP="005C2083">
      <w:pPr>
        <w:pStyle w:val="a0"/>
        <w:ind w:leftChars="-67" w:hangingChars="67" w:hanging="141"/>
      </w:pPr>
    </w:p>
    <w:p w:rsidR="00395BA4" w:rsidRDefault="00395BA4">
      <w:pPr>
        <w:pStyle w:val="2"/>
      </w:pPr>
      <w:r>
        <w:t>开发要求</w:t>
      </w:r>
    </w:p>
    <w:p w:rsidR="00395BA4" w:rsidRDefault="00395BA4" w:rsidP="00092589">
      <w:pPr>
        <w:pStyle w:val="a0"/>
        <w:numPr>
          <w:ilvl w:val="0"/>
          <w:numId w:val="4"/>
        </w:numPr>
        <w:ind w:firstLineChars="0"/>
        <w:rPr>
          <w:lang w:val="x-none"/>
        </w:rPr>
      </w:pPr>
      <w:r>
        <w:rPr>
          <w:rFonts w:hint="eastAsia"/>
          <w:lang w:val="x-none"/>
        </w:rPr>
        <w:t>手机客户端支持分辨率不低于</w:t>
      </w:r>
      <w:r>
        <w:rPr>
          <w:rFonts w:hint="eastAsia"/>
          <w:lang w:val="x-none"/>
        </w:rPr>
        <w:t>640*960</w:t>
      </w:r>
      <w:r>
        <w:rPr>
          <w:rFonts w:hint="eastAsia"/>
          <w:lang w:val="x-none"/>
        </w:rPr>
        <w:t>；</w:t>
      </w:r>
    </w:p>
    <w:p w:rsidR="00395BA4" w:rsidRDefault="00395BA4" w:rsidP="00092589">
      <w:pPr>
        <w:pStyle w:val="a0"/>
        <w:numPr>
          <w:ilvl w:val="0"/>
          <w:numId w:val="4"/>
        </w:numPr>
        <w:ind w:firstLineChars="0"/>
        <w:rPr>
          <w:lang w:val="x-none"/>
        </w:rPr>
      </w:pPr>
      <w:r>
        <w:rPr>
          <w:lang w:val="x-none"/>
        </w:rPr>
        <w:t>功能需求说明中的页面为设计图</w:t>
      </w:r>
      <w:r>
        <w:rPr>
          <w:rFonts w:hint="eastAsia"/>
          <w:lang w:val="x-none"/>
        </w:rPr>
        <w:t>，</w:t>
      </w:r>
      <w:r>
        <w:rPr>
          <w:lang w:val="x-none"/>
        </w:rPr>
        <w:t>由美术设计完成</w:t>
      </w:r>
      <w:r>
        <w:rPr>
          <w:rFonts w:hint="eastAsia"/>
          <w:lang w:val="x-none"/>
        </w:rPr>
        <w:t>，</w:t>
      </w:r>
      <w:r>
        <w:rPr>
          <w:lang w:val="x-none"/>
        </w:rPr>
        <w:t>需保持整体色系统一</w:t>
      </w:r>
      <w:r>
        <w:rPr>
          <w:rFonts w:hint="eastAsia"/>
          <w:lang w:val="x-none"/>
        </w:rPr>
        <w:t>，</w:t>
      </w:r>
      <w:r>
        <w:rPr>
          <w:lang w:val="x-none"/>
        </w:rPr>
        <w:t>菜单</w:t>
      </w:r>
      <w:r>
        <w:rPr>
          <w:rFonts w:hint="eastAsia"/>
          <w:lang w:val="x-none"/>
        </w:rPr>
        <w:t>、</w:t>
      </w:r>
      <w:r>
        <w:rPr>
          <w:lang w:val="x-none"/>
        </w:rPr>
        <w:t>下拉框</w:t>
      </w:r>
      <w:r>
        <w:rPr>
          <w:rFonts w:hint="eastAsia"/>
          <w:lang w:val="x-none"/>
        </w:rPr>
        <w:t>、</w:t>
      </w:r>
      <w:r>
        <w:rPr>
          <w:lang w:val="x-none"/>
        </w:rPr>
        <w:t>按钮等控件风格保持统一</w:t>
      </w:r>
      <w:r>
        <w:rPr>
          <w:rFonts w:hint="eastAsia"/>
          <w:lang w:val="x-none"/>
        </w:rPr>
        <w:t>；</w:t>
      </w:r>
    </w:p>
    <w:p w:rsidR="00395BA4" w:rsidRDefault="00395BA4" w:rsidP="00092589">
      <w:pPr>
        <w:pStyle w:val="a0"/>
        <w:numPr>
          <w:ilvl w:val="0"/>
          <w:numId w:val="4"/>
        </w:numPr>
        <w:ind w:firstLineChars="0"/>
        <w:rPr>
          <w:lang w:val="x-none"/>
        </w:rPr>
      </w:pPr>
      <w:r>
        <w:rPr>
          <w:lang w:val="x-none"/>
        </w:rPr>
        <w:t>进入手机客户端首先进入的是</w:t>
      </w:r>
      <w:r>
        <w:rPr>
          <w:rFonts w:hint="eastAsia"/>
          <w:lang w:val="x-none"/>
        </w:rPr>
        <w:t>“首页”；</w:t>
      </w:r>
    </w:p>
    <w:p w:rsidR="00395BA4" w:rsidRDefault="00395BA4" w:rsidP="00092589">
      <w:pPr>
        <w:pStyle w:val="a0"/>
        <w:numPr>
          <w:ilvl w:val="0"/>
          <w:numId w:val="4"/>
        </w:numPr>
        <w:ind w:firstLineChars="0"/>
        <w:rPr>
          <w:lang w:val="x-none"/>
        </w:rPr>
      </w:pPr>
      <w:r>
        <w:rPr>
          <w:lang w:val="x-none"/>
        </w:rPr>
        <w:t>加载时请显示</w:t>
      </w:r>
      <w:r>
        <w:rPr>
          <w:rFonts w:hint="eastAsia"/>
          <w:lang w:val="x-none"/>
        </w:rPr>
        <w:t>“</w:t>
      </w:r>
      <w:r>
        <w:rPr>
          <w:rFonts w:hint="eastAsia"/>
          <w:lang w:val="x-none"/>
        </w:rPr>
        <w:t>loading</w:t>
      </w:r>
      <w:r>
        <w:rPr>
          <w:rFonts w:hint="eastAsia"/>
          <w:lang w:val="x-none"/>
        </w:rPr>
        <w:t>”</w:t>
      </w:r>
    </w:p>
    <w:p w:rsidR="00E90EBE" w:rsidRDefault="00E90EBE" w:rsidP="00092589">
      <w:pPr>
        <w:pStyle w:val="a0"/>
        <w:numPr>
          <w:ilvl w:val="0"/>
          <w:numId w:val="4"/>
        </w:numPr>
        <w:ind w:firstLineChars="0"/>
        <w:rPr>
          <w:lang w:val="x-none"/>
        </w:rPr>
      </w:pPr>
      <w:r>
        <w:rPr>
          <w:lang w:val="x-none"/>
        </w:rPr>
        <w:t>所有限制输入仅为数字的在输入时仅弹出数字键盘</w:t>
      </w:r>
      <w:r>
        <w:rPr>
          <w:rFonts w:hint="eastAsia"/>
          <w:lang w:val="x-none"/>
        </w:rPr>
        <w:t>即可；</w:t>
      </w:r>
    </w:p>
    <w:p w:rsidR="00E90EBE" w:rsidRPr="00395BA4" w:rsidRDefault="00E90EBE" w:rsidP="00092589">
      <w:pPr>
        <w:pStyle w:val="a0"/>
        <w:numPr>
          <w:ilvl w:val="0"/>
          <w:numId w:val="4"/>
        </w:numPr>
        <w:ind w:firstLineChars="0"/>
        <w:rPr>
          <w:lang w:val="x-none"/>
        </w:rPr>
      </w:pPr>
      <w:r>
        <w:rPr>
          <w:lang w:val="x-none"/>
        </w:rPr>
        <w:t>所有列表页面下拉刷新</w:t>
      </w:r>
      <w:r>
        <w:rPr>
          <w:rFonts w:hint="eastAsia"/>
          <w:lang w:val="x-none"/>
        </w:rPr>
        <w:t>，</w:t>
      </w:r>
      <w:r>
        <w:rPr>
          <w:lang w:val="x-none"/>
        </w:rPr>
        <w:t>上滑加载更多</w:t>
      </w:r>
      <w:r>
        <w:rPr>
          <w:rFonts w:hint="eastAsia"/>
          <w:lang w:val="x-none"/>
        </w:rPr>
        <w:t>；</w:t>
      </w:r>
    </w:p>
    <w:p w:rsidR="00D91EC8" w:rsidRPr="00A4139D" w:rsidRDefault="008A68C5" w:rsidP="00A4139D">
      <w:pPr>
        <w:pStyle w:val="1"/>
      </w:pPr>
      <w:r>
        <w:rPr>
          <w:rFonts w:hint="eastAsia"/>
        </w:rPr>
        <w:t>功能</w:t>
      </w:r>
      <w:r w:rsidR="005C2083">
        <w:t>需求分析说明</w:t>
      </w:r>
    </w:p>
    <w:p w:rsidR="00395BA4" w:rsidRDefault="00395BA4">
      <w:pPr>
        <w:pStyle w:val="2"/>
      </w:pPr>
      <w:r>
        <w:rPr>
          <w:rFonts w:hint="eastAsia"/>
        </w:rPr>
        <w:t>首页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395BA4" w:rsidRPr="00883F4B" w:rsidTr="0038137F">
        <w:tc>
          <w:tcPr>
            <w:tcW w:w="1384" w:type="dxa"/>
            <w:shd w:val="clear" w:color="auto" w:fill="D9D9D9"/>
            <w:vAlign w:val="center"/>
          </w:tcPr>
          <w:p w:rsidR="00395BA4" w:rsidRPr="00883F4B" w:rsidRDefault="00395BA4" w:rsidP="0038137F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395BA4" w:rsidRPr="00883F4B" w:rsidRDefault="00395BA4" w:rsidP="0038137F">
            <w:pPr>
              <w:rPr>
                <w:iCs/>
              </w:rPr>
            </w:pPr>
            <w:r>
              <w:rPr>
                <w:iCs/>
              </w:rPr>
              <w:t>T0001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395BA4" w:rsidRPr="00883F4B" w:rsidRDefault="00395BA4" w:rsidP="0038137F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395BA4" w:rsidRPr="00883F4B" w:rsidRDefault="00395BA4" w:rsidP="0038137F">
            <w:pPr>
              <w:rPr>
                <w:iCs/>
              </w:rPr>
            </w:pPr>
          </w:p>
        </w:tc>
      </w:tr>
      <w:tr w:rsidR="00395BA4" w:rsidRPr="00883F4B" w:rsidTr="0038137F">
        <w:tc>
          <w:tcPr>
            <w:tcW w:w="1384" w:type="dxa"/>
            <w:shd w:val="clear" w:color="auto" w:fill="D9D9D9"/>
            <w:vAlign w:val="center"/>
          </w:tcPr>
          <w:p w:rsidR="00395BA4" w:rsidRPr="00883F4B" w:rsidRDefault="00395BA4" w:rsidP="0038137F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395BA4" w:rsidRPr="00883F4B" w:rsidRDefault="00395BA4" w:rsidP="0038137F">
            <w:pPr>
              <w:rPr>
                <w:iCs/>
              </w:rPr>
            </w:pPr>
            <w:r>
              <w:rPr>
                <w:rFonts w:hint="eastAsia"/>
                <w:iCs/>
              </w:rPr>
              <w:t>进入客户端首页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395BA4" w:rsidRPr="00883F4B" w:rsidRDefault="00395BA4" w:rsidP="0038137F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395BA4" w:rsidRPr="00883F4B" w:rsidRDefault="00395BA4" w:rsidP="0038137F">
            <w:pPr>
              <w:rPr>
                <w:iCs/>
              </w:rPr>
            </w:pPr>
          </w:p>
        </w:tc>
      </w:tr>
      <w:tr w:rsidR="00395BA4" w:rsidRPr="00883F4B" w:rsidTr="0038137F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395BA4" w:rsidRPr="00883F4B" w:rsidRDefault="00395BA4" w:rsidP="0038137F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395BA4" w:rsidRPr="00883F4B" w:rsidRDefault="00395BA4" w:rsidP="0038137F">
            <w:r>
              <w:rPr>
                <w:rFonts w:hint="eastAsia"/>
              </w:rPr>
              <w:t>用户首先进入的页面；</w:t>
            </w:r>
          </w:p>
        </w:tc>
      </w:tr>
      <w:tr w:rsidR="00395BA4" w:rsidRPr="00883F4B" w:rsidTr="0038137F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395BA4" w:rsidRPr="00883F4B" w:rsidRDefault="00395BA4" w:rsidP="0038137F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395BA4" w:rsidRDefault="00764F28" w:rsidP="0038137F">
            <w:pPr>
              <w:pStyle w:val="a8"/>
              <w:ind w:firstLineChars="0" w:firstLine="0"/>
              <w:rPr>
                <w:lang w:val="en-US" w:eastAsia="zh-CN"/>
              </w:rPr>
            </w:pPr>
            <w:r>
              <w:rPr>
                <w:lang w:val="en-US" w:eastAsia="zh-CN"/>
              </w:rPr>
              <w:t>页面元素</w:t>
            </w:r>
          </w:p>
          <w:p w:rsidR="00764F28" w:rsidRDefault="00764F28" w:rsidP="00092589">
            <w:pPr>
              <w:pStyle w:val="a8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  <w:lang w:val="en-US" w:eastAsia="zh-CN"/>
              </w:rPr>
              <w:t>登录：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</w:rPr>
              <w:t>（位于左上角）：</w:t>
            </w:r>
            <w:r>
              <w:t>当用户未登陆时</w:t>
            </w:r>
            <w:r>
              <w:rPr>
                <w:rFonts w:hint="eastAsia"/>
              </w:rPr>
              <w:t>，</w:t>
            </w:r>
            <w:r>
              <w:t>点击头像</w:t>
            </w:r>
            <w:r>
              <w:rPr>
                <w:rFonts w:hint="eastAsia"/>
              </w:rPr>
              <w:t>，</w:t>
            </w:r>
            <w:r>
              <w:t>跳转至登录页面</w:t>
            </w:r>
            <w:r>
              <w:rPr>
                <w:rFonts w:hint="eastAsia"/>
              </w:rPr>
              <w:t>；</w:t>
            </w:r>
            <w:r>
              <w:t>已登陆时</w:t>
            </w:r>
            <w:r>
              <w:rPr>
                <w:rFonts w:hint="eastAsia"/>
              </w:rPr>
              <w:t>，</w:t>
            </w:r>
            <w:r w:rsidR="00CC3546">
              <w:rPr>
                <w:rFonts w:hint="eastAsia"/>
                <w:lang w:eastAsia="zh-CN"/>
              </w:rPr>
              <w:t>不显示</w:t>
            </w:r>
            <w:r w:rsidR="00CC3546">
              <w:rPr>
                <w:lang w:eastAsia="zh-CN"/>
              </w:rPr>
              <w:t>该图标；</w:t>
            </w:r>
          </w:p>
          <w:p w:rsidR="00764F28" w:rsidRDefault="00764F28" w:rsidP="00092589">
            <w:pPr>
              <w:pStyle w:val="a8"/>
              <w:numPr>
                <w:ilvl w:val="0"/>
                <w:numId w:val="6"/>
              </w:numPr>
              <w:ind w:firstLineChars="0"/>
            </w:pPr>
            <w:r>
              <w:t>礼包</w:t>
            </w:r>
            <w:r w:rsidR="00F938FB">
              <w:rPr>
                <w:rFonts w:hint="eastAsia"/>
              </w:rPr>
              <w:t>（右上角）：当系统赠送彩金或红包时</w:t>
            </w:r>
            <w:r>
              <w:rPr>
                <w:rFonts w:hint="eastAsia"/>
              </w:rPr>
              <w:t>，会</w:t>
            </w:r>
            <w:r w:rsidR="00F938FB">
              <w:rPr>
                <w:rFonts w:hint="eastAsia"/>
              </w:rPr>
              <w:t>显示一个礼包的图标</w:t>
            </w:r>
            <w:r>
              <w:rPr>
                <w:rFonts w:hint="eastAsia"/>
              </w:rPr>
              <w:t>；</w:t>
            </w:r>
            <w:r w:rsidR="00F938FB">
              <w:rPr>
                <w:rFonts w:hint="eastAsia"/>
              </w:rPr>
              <w:t>点击礼包跳转至礼包记录页面</w:t>
            </w:r>
            <w:r w:rsidR="00F938FB">
              <w:rPr>
                <w:rFonts w:hint="eastAsia"/>
                <w:lang w:eastAsia="zh-CN"/>
              </w:rPr>
              <w:t>；</w:t>
            </w:r>
          </w:p>
          <w:p w:rsidR="0038100F" w:rsidRDefault="0038100F" w:rsidP="00092589">
            <w:pPr>
              <w:pStyle w:val="a8"/>
              <w:numPr>
                <w:ilvl w:val="0"/>
                <w:numId w:val="6"/>
              </w:numPr>
              <w:ind w:firstLineChars="0"/>
            </w:pPr>
            <w:r>
              <w:rPr>
                <w:lang w:eastAsia="zh-CN"/>
              </w:rPr>
              <w:t>应用名称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lang w:eastAsia="zh-CN"/>
              </w:rPr>
              <w:t>在页面最上方居中位置</w:t>
            </w:r>
            <w:r>
              <w:rPr>
                <w:rFonts w:hint="eastAsia"/>
                <w:lang w:eastAsia="zh-CN"/>
              </w:rPr>
              <w:t>；</w:t>
            </w:r>
            <w:r>
              <w:rPr>
                <w:lang w:eastAsia="zh-CN"/>
              </w:rPr>
              <w:t>要求字体清晰美观</w:t>
            </w:r>
            <w:r>
              <w:rPr>
                <w:rFonts w:hint="eastAsia"/>
                <w:lang w:eastAsia="zh-CN"/>
              </w:rPr>
              <w:t>；</w:t>
            </w:r>
          </w:p>
          <w:p w:rsidR="00764F28" w:rsidRPr="00F938FB" w:rsidRDefault="00764F28" w:rsidP="00092589">
            <w:pPr>
              <w:pStyle w:val="a8"/>
              <w:numPr>
                <w:ilvl w:val="0"/>
                <w:numId w:val="5"/>
              </w:numPr>
              <w:ind w:firstLineChars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图片轮播：图片在后台维护；图片内容以新闻资讯和广告为主；</w:t>
            </w:r>
            <w:r>
              <w:t>最多显示</w:t>
            </w:r>
            <w:r>
              <w:t>5</w:t>
            </w:r>
            <w:r>
              <w:t>张</w:t>
            </w:r>
            <w:r>
              <w:rPr>
                <w:rFonts w:hint="eastAsia"/>
              </w:rPr>
              <w:t>，</w:t>
            </w:r>
            <w:r w:rsidR="00450569">
              <w:t>点击其中任一页面</w:t>
            </w:r>
            <w:r>
              <w:t>跳转至</w:t>
            </w:r>
            <w:r w:rsidR="00450569">
              <w:t>广告</w:t>
            </w:r>
            <w:r>
              <w:rPr>
                <w:rFonts w:hint="eastAsia"/>
              </w:rPr>
              <w:t>详情页</w:t>
            </w:r>
            <w:r>
              <w:rPr>
                <w:rFonts w:hint="eastAsia"/>
                <w:lang w:eastAsia="zh-CN"/>
              </w:rPr>
              <w:t>；</w:t>
            </w:r>
          </w:p>
          <w:p w:rsidR="00F938FB" w:rsidRPr="00F938FB" w:rsidRDefault="00F938FB" w:rsidP="00092589">
            <w:pPr>
              <w:pStyle w:val="a8"/>
              <w:numPr>
                <w:ilvl w:val="0"/>
                <w:numId w:val="5"/>
              </w:numPr>
              <w:ind w:firstLineChars="0"/>
              <w:rPr>
                <w:lang w:val="en-US" w:eastAsia="zh-CN"/>
              </w:rPr>
            </w:pPr>
            <w:r>
              <w:rPr>
                <w:lang w:eastAsia="zh-CN"/>
              </w:rPr>
              <w:t>中奖公告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lang w:eastAsia="zh-CN"/>
              </w:rPr>
              <w:t>当前系统中中奖的通知</w:t>
            </w:r>
            <w:r>
              <w:rPr>
                <w:rFonts w:hint="eastAsia"/>
                <w:lang w:eastAsia="zh-CN"/>
              </w:rPr>
              <w:t>；</w:t>
            </w:r>
          </w:p>
          <w:p w:rsidR="00F938FB" w:rsidRDefault="00F938FB" w:rsidP="00F938FB">
            <w:pPr>
              <w:pStyle w:val="a8"/>
              <w:ind w:left="420" w:firstLineChars="0" w:firstLine="0"/>
              <w:rPr>
                <w:lang w:eastAsia="zh-CN"/>
              </w:rPr>
            </w:pPr>
            <w:r>
              <w:rPr>
                <w:lang w:eastAsia="zh-CN"/>
              </w:rPr>
              <w:t>格式</w:t>
            </w:r>
            <w:r>
              <w:rPr>
                <w:rFonts w:hint="eastAsia"/>
                <w:lang w:eastAsia="zh-CN"/>
              </w:rPr>
              <w:t>：普通投注游戏：</w:t>
            </w:r>
            <w:r>
              <w:rPr>
                <w:lang w:eastAsia="zh-CN"/>
              </w:rPr>
              <w:t>恭喜</w:t>
            </w:r>
            <w:r>
              <w:rPr>
                <w:rFonts w:hint="eastAsia"/>
                <w:lang w:eastAsia="zh-CN"/>
              </w:rPr>
              <w:t>+</w:t>
            </w:r>
            <w:r w:rsidRPr="00F938FB">
              <w:rPr>
                <w:color w:val="2E74B5" w:themeColor="accent1" w:themeShade="BF"/>
                <w:lang w:eastAsia="zh-CN"/>
              </w:rPr>
              <w:t>用户名</w:t>
            </w:r>
            <w:r>
              <w:rPr>
                <w:rFonts w:hint="eastAsia"/>
                <w:lang w:eastAsia="zh-CN"/>
              </w:rPr>
              <w:t>+</w:t>
            </w:r>
            <w:r>
              <w:rPr>
                <w:lang w:eastAsia="zh-CN"/>
              </w:rPr>
              <w:t>中得</w:t>
            </w:r>
            <w:r>
              <w:rPr>
                <w:rFonts w:hint="eastAsia"/>
                <w:lang w:eastAsia="zh-CN"/>
              </w:rPr>
              <w:t>+</w:t>
            </w:r>
            <w:r w:rsidRPr="00F938FB">
              <w:rPr>
                <w:color w:val="2E74B5" w:themeColor="accent1" w:themeShade="BF"/>
                <w:lang w:eastAsia="zh-CN"/>
              </w:rPr>
              <w:t>游戏名称</w:t>
            </w:r>
            <w:r>
              <w:rPr>
                <w:rFonts w:hint="eastAsia"/>
                <w:lang w:eastAsia="zh-CN"/>
              </w:rPr>
              <w:t>+</w:t>
            </w:r>
            <w:r w:rsidRPr="00F938FB">
              <w:rPr>
                <w:color w:val="2E74B5" w:themeColor="accent1" w:themeShade="BF"/>
                <w:lang w:eastAsia="zh-CN"/>
              </w:rPr>
              <w:t>中奖金额</w:t>
            </w:r>
            <w:r w:rsidRPr="00F938FB">
              <w:rPr>
                <w:lang w:eastAsia="zh-CN"/>
              </w:rPr>
              <w:t>美金</w:t>
            </w:r>
            <w:r>
              <w:rPr>
                <w:rFonts w:hint="eastAsia"/>
                <w:lang w:eastAsia="zh-CN"/>
              </w:rPr>
              <w:t>！</w:t>
            </w:r>
          </w:p>
          <w:p w:rsidR="00F938FB" w:rsidRDefault="00F938FB" w:rsidP="00F938FB">
            <w:pPr>
              <w:pStyle w:val="a8"/>
              <w:ind w:left="420" w:firstLineChars="0" w:firstLine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      </w:t>
            </w:r>
            <w:r>
              <w:rPr>
                <w:rFonts w:hint="eastAsia"/>
                <w:lang w:eastAsia="zh-CN"/>
              </w:rPr>
              <w:t>一元购：</w:t>
            </w:r>
            <w:r>
              <w:rPr>
                <w:lang w:eastAsia="zh-CN"/>
              </w:rPr>
              <w:t>恭喜</w:t>
            </w:r>
            <w:r>
              <w:rPr>
                <w:rFonts w:hint="eastAsia"/>
                <w:lang w:eastAsia="zh-CN"/>
              </w:rPr>
              <w:t>+</w:t>
            </w:r>
            <w:r w:rsidRPr="00F938FB">
              <w:rPr>
                <w:color w:val="2E74B5" w:themeColor="accent1" w:themeShade="BF"/>
                <w:lang w:eastAsia="zh-CN"/>
              </w:rPr>
              <w:t>用户名</w:t>
            </w:r>
            <w:r>
              <w:rPr>
                <w:rFonts w:hint="eastAsia"/>
                <w:lang w:eastAsia="zh-CN"/>
              </w:rPr>
              <w:t>+</w:t>
            </w:r>
            <w:r>
              <w:rPr>
                <w:lang w:eastAsia="zh-CN"/>
              </w:rPr>
              <w:t>中得</w:t>
            </w:r>
            <w:r>
              <w:rPr>
                <w:rFonts w:hint="eastAsia"/>
                <w:lang w:eastAsia="zh-CN"/>
              </w:rPr>
              <w:t>+</w:t>
            </w:r>
            <w:r>
              <w:rPr>
                <w:color w:val="2E74B5" w:themeColor="accent1" w:themeShade="BF"/>
                <w:lang w:eastAsia="zh-CN"/>
              </w:rPr>
              <w:t>商品名称</w:t>
            </w:r>
            <w:r>
              <w:rPr>
                <w:rFonts w:hint="eastAsia"/>
                <w:lang w:eastAsia="zh-CN"/>
              </w:rPr>
              <w:t>！</w:t>
            </w:r>
          </w:p>
          <w:p w:rsidR="00F938FB" w:rsidRDefault="00F938FB" w:rsidP="00092589">
            <w:pPr>
              <w:pStyle w:val="a8"/>
              <w:numPr>
                <w:ilvl w:val="0"/>
                <w:numId w:val="8"/>
              </w:numPr>
              <w:ind w:firstLineChars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用户名：只显示用户名的前</w:t>
            </w:r>
            <w:r>
              <w:rPr>
                <w:rFonts w:hint="eastAsia"/>
                <w:lang w:val="en-US" w:eastAsia="zh-CN"/>
              </w:rPr>
              <w:t>5</w:t>
            </w:r>
            <w:r>
              <w:rPr>
                <w:rFonts w:hint="eastAsia"/>
                <w:lang w:val="en-US" w:eastAsia="zh-CN"/>
              </w:rPr>
              <w:t>个字符，其他字符用</w:t>
            </w:r>
            <w:r>
              <w:rPr>
                <w:rFonts w:hint="eastAsia"/>
                <w:lang w:val="en-US" w:eastAsia="zh-CN"/>
              </w:rPr>
              <w:t>*</w:t>
            </w:r>
            <w:r>
              <w:rPr>
                <w:rFonts w:hint="eastAsia"/>
                <w:lang w:val="en-US" w:eastAsia="zh-CN"/>
              </w:rPr>
              <w:t>代替；</w:t>
            </w:r>
          </w:p>
          <w:p w:rsidR="00F938FB" w:rsidRDefault="00F938FB" w:rsidP="00092589">
            <w:pPr>
              <w:pStyle w:val="a8"/>
              <w:numPr>
                <w:ilvl w:val="0"/>
                <w:numId w:val="8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游戏名称</w:t>
            </w:r>
            <w:r>
              <w:rPr>
                <w:rFonts w:hint="eastAsia"/>
                <w:lang w:val="en-US" w:eastAsia="zh-CN"/>
              </w:rPr>
              <w:t>：</w:t>
            </w:r>
            <w:r>
              <w:rPr>
                <w:lang w:val="en-US" w:eastAsia="zh-CN"/>
              </w:rPr>
              <w:t>获取中奖的游戏名称</w:t>
            </w:r>
            <w:r>
              <w:rPr>
                <w:rFonts w:hint="eastAsia"/>
                <w:lang w:val="en-US" w:eastAsia="zh-CN"/>
              </w:rPr>
              <w:t>；</w:t>
            </w:r>
            <w:r>
              <w:rPr>
                <w:lang w:val="en-US" w:eastAsia="zh-CN"/>
              </w:rPr>
              <w:t>全</w:t>
            </w:r>
            <w:r>
              <w:rPr>
                <w:rFonts w:hint="eastAsia"/>
                <w:lang w:val="en-US" w:eastAsia="zh-CN"/>
              </w:rPr>
              <w:t>称；</w:t>
            </w:r>
          </w:p>
          <w:p w:rsidR="00F938FB" w:rsidRDefault="00F938FB" w:rsidP="00092589">
            <w:pPr>
              <w:pStyle w:val="a8"/>
              <w:numPr>
                <w:ilvl w:val="0"/>
                <w:numId w:val="8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中奖金额</w:t>
            </w:r>
            <w:r>
              <w:rPr>
                <w:rFonts w:hint="eastAsia"/>
                <w:lang w:val="en-US" w:eastAsia="zh-CN"/>
              </w:rPr>
              <w:t>：标注金额显示，每三位用逗号隔开；</w:t>
            </w:r>
          </w:p>
          <w:p w:rsidR="00F938FB" w:rsidRPr="00764F28" w:rsidRDefault="00F938FB" w:rsidP="00092589">
            <w:pPr>
              <w:pStyle w:val="a8"/>
              <w:numPr>
                <w:ilvl w:val="0"/>
                <w:numId w:val="8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lastRenderedPageBreak/>
              <w:t>商品名称</w:t>
            </w:r>
            <w:r>
              <w:rPr>
                <w:rFonts w:hint="eastAsia"/>
                <w:lang w:val="en-US" w:eastAsia="zh-CN"/>
              </w:rPr>
              <w:t>：一元购中得的商品名称</w:t>
            </w:r>
            <w:r w:rsidR="00450569">
              <w:rPr>
                <w:rFonts w:hint="eastAsia"/>
                <w:lang w:val="en-US" w:eastAsia="zh-CN"/>
              </w:rPr>
              <w:t>，只显示商品名称，规格参数不显示；例：苹果</w:t>
            </w:r>
            <w:r w:rsidR="00450569">
              <w:rPr>
                <w:rFonts w:hint="eastAsia"/>
                <w:lang w:val="en-US" w:eastAsia="zh-CN"/>
              </w:rPr>
              <w:t>6s</w:t>
            </w:r>
            <w:r w:rsidR="00450569">
              <w:rPr>
                <w:rFonts w:hint="eastAsia"/>
                <w:lang w:val="en-US" w:eastAsia="zh-CN"/>
              </w:rPr>
              <w:t>手机</w:t>
            </w:r>
            <w:r w:rsidR="00450569">
              <w:rPr>
                <w:rFonts w:hint="eastAsia"/>
                <w:lang w:val="en-US" w:eastAsia="zh-CN"/>
              </w:rPr>
              <w:t xml:space="preserve"> 128G </w:t>
            </w:r>
            <w:r w:rsidR="00450569">
              <w:rPr>
                <w:rFonts w:hint="eastAsia"/>
                <w:lang w:val="en-US" w:eastAsia="zh-CN"/>
              </w:rPr>
              <w:t>只显示苹果</w:t>
            </w:r>
            <w:r w:rsidR="00450569">
              <w:rPr>
                <w:rFonts w:hint="eastAsia"/>
                <w:lang w:val="en-US" w:eastAsia="zh-CN"/>
              </w:rPr>
              <w:t>6s</w:t>
            </w:r>
            <w:r w:rsidR="00450569">
              <w:rPr>
                <w:rFonts w:hint="eastAsia"/>
                <w:lang w:val="en-US" w:eastAsia="zh-CN"/>
              </w:rPr>
              <w:t>手机；</w:t>
            </w:r>
            <w:r w:rsidR="00CC3546">
              <w:rPr>
                <w:rFonts w:hint="eastAsia"/>
                <w:lang w:val="en-US" w:eastAsia="zh-CN"/>
              </w:rPr>
              <w:t>（英文）</w:t>
            </w:r>
          </w:p>
          <w:p w:rsidR="00764F28" w:rsidRDefault="00764F28" w:rsidP="00092589">
            <w:pPr>
              <w:pStyle w:val="a8"/>
              <w:numPr>
                <w:ilvl w:val="0"/>
                <w:numId w:val="5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功能模块</w:t>
            </w:r>
            <w:r>
              <w:rPr>
                <w:rFonts w:hint="eastAsia"/>
                <w:lang w:val="en-US" w:eastAsia="zh-CN"/>
              </w:rPr>
              <w:t>：</w:t>
            </w:r>
            <w:r>
              <w:rPr>
                <w:lang w:val="en-US" w:eastAsia="zh-CN"/>
              </w:rPr>
              <w:t>首页的功能列表中有</w:t>
            </w:r>
            <w:r>
              <w:rPr>
                <w:lang w:val="en-US" w:eastAsia="zh-CN"/>
              </w:rPr>
              <w:t>lucky5</w:t>
            </w:r>
            <w:r>
              <w:rPr>
                <w:lang w:val="en-US" w:eastAsia="zh-CN"/>
              </w:rPr>
              <w:t>游戏</w:t>
            </w:r>
            <w:r>
              <w:rPr>
                <w:rFonts w:hint="eastAsia"/>
                <w:lang w:val="en-US" w:eastAsia="zh-CN"/>
              </w:rPr>
              <w:t>、</w:t>
            </w:r>
            <w:r>
              <w:rPr>
                <w:lang w:val="en-US" w:eastAsia="zh-CN"/>
              </w:rPr>
              <w:t>同花顺游戏</w:t>
            </w:r>
            <w:r>
              <w:rPr>
                <w:rFonts w:hint="eastAsia"/>
                <w:lang w:val="en-US" w:eastAsia="zh-CN"/>
              </w:rPr>
              <w:t>、</w:t>
            </w:r>
            <w:r>
              <w:rPr>
                <w:lang w:val="en-US" w:eastAsia="zh-CN"/>
              </w:rPr>
              <w:t>中奖排行榜</w:t>
            </w:r>
            <w:r>
              <w:rPr>
                <w:rFonts w:hint="eastAsia"/>
                <w:lang w:val="en-US" w:eastAsia="zh-CN"/>
              </w:rPr>
              <w:t>、</w:t>
            </w:r>
            <w:r>
              <w:rPr>
                <w:lang w:val="en-US" w:eastAsia="zh-CN"/>
              </w:rPr>
              <w:t>最新揭晓</w:t>
            </w:r>
            <w:r>
              <w:rPr>
                <w:rFonts w:hint="eastAsia"/>
                <w:lang w:val="en-US" w:eastAsia="zh-CN"/>
              </w:rPr>
              <w:t>、</w:t>
            </w:r>
            <w:r>
              <w:rPr>
                <w:lang w:val="en-US" w:eastAsia="zh-CN"/>
              </w:rPr>
              <w:t>彩票资讯五个部分构成</w:t>
            </w:r>
            <w:r>
              <w:rPr>
                <w:rFonts w:hint="eastAsia"/>
                <w:lang w:val="en-US" w:eastAsia="zh-CN"/>
              </w:rPr>
              <w:t>；</w:t>
            </w:r>
          </w:p>
          <w:p w:rsidR="00764F28" w:rsidRDefault="00764F28" w:rsidP="00092589">
            <w:pPr>
              <w:pStyle w:val="a8"/>
              <w:numPr>
                <w:ilvl w:val="0"/>
                <w:numId w:val="7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L</w:t>
            </w:r>
            <w:r>
              <w:rPr>
                <w:rFonts w:hint="eastAsia"/>
                <w:lang w:val="en-US" w:eastAsia="zh-CN"/>
              </w:rPr>
              <w:t>ucky</w:t>
            </w:r>
            <w:r>
              <w:rPr>
                <w:lang w:val="en-US" w:eastAsia="zh-CN"/>
              </w:rPr>
              <w:t>5</w:t>
            </w:r>
            <w:r>
              <w:rPr>
                <w:lang w:val="en-US" w:eastAsia="zh-CN"/>
              </w:rPr>
              <w:t>游戏</w:t>
            </w:r>
            <w:r>
              <w:rPr>
                <w:rFonts w:hint="eastAsia"/>
                <w:lang w:val="en-US" w:eastAsia="zh-CN"/>
              </w:rPr>
              <w:t>：</w:t>
            </w:r>
            <w:r>
              <w:rPr>
                <w:lang w:val="en-US" w:eastAsia="zh-CN"/>
              </w:rPr>
              <w:t>位于功能列表的第一个</w:t>
            </w:r>
            <w:r>
              <w:rPr>
                <w:rFonts w:hint="eastAsia"/>
                <w:lang w:val="en-US" w:eastAsia="zh-CN"/>
              </w:rPr>
              <w:t>，显示元素：</w:t>
            </w:r>
          </w:p>
          <w:p w:rsidR="00764F28" w:rsidRDefault="00764F28" w:rsidP="00764F28">
            <w:pPr>
              <w:pStyle w:val="a8"/>
              <w:ind w:left="840" w:firstLineChars="0" w:firstLine="0"/>
            </w:pPr>
            <w:r>
              <w:t>游戏图标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lucky</w:t>
            </w:r>
            <w:r>
              <w:t>5</w:t>
            </w:r>
            <w:r>
              <w:t>的游戏图标</w:t>
            </w:r>
          </w:p>
          <w:p w:rsidR="00764F28" w:rsidRDefault="00764F28" w:rsidP="00764F28">
            <w:pPr>
              <w:pStyle w:val="a8"/>
              <w:ind w:left="840" w:firstLineChars="0" w:firstLine="0"/>
              <w:rPr>
                <w:lang w:eastAsia="zh-CN"/>
              </w:rPr>
            </w:pPr>
            <w:r>
              <w:t>距离下一期次时间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显示时分</w:t>
            </w:r>
            <w:r>
              <w:rPr>
                <w:rFonts w:hint="eastAsia"/>
                <w:lang w:eastAsia="zh-CN"/>
              </w:rPr>
              <w:t>；</w:t>
            </w:r>
            <w:r>
              <w:rPr>
                <w:rFonts w:hint="eastAsia"/>
                <w:lang w:eastAsia="zh-CN"/>
              </w:rPr>
              <w:t>00:00</w:t>
            </w:r>
          </w:p>
          <w:p w:rsidR="00764F28" w:rsidRDefault="00764F28" w:rsidP="00764F28">
            <w:pPr>
              <w:pStyle w:val="a8"/>
              <w:ind w:left="840" w:firstLineChars="0" w:firstLine="0"/>
            </w:pPr>
            <w:r>
              <w:rPr>
                <w:rFonts w:hint="eastAsia"/>
              </w:rPr>
              <w:t>最近一期期号</w:t>
            </w:r>
            <w:r>
              <w:rPr>
                <w:rFonts w:hint="eastAsia"/>
                <w:lang w:eastAsia="zh-CN"/>
              </w:rPr>
              <w:t>：</w:t>
            </w:r>
            <w:r w:rsidR="00450569">
              <w:rPr>
                <w:rFonts w:hint="eastAsia"/>
                <w:lang w:eastAsia="zh-CN"/>
              </w:rPr>
              <w:t>最近一期的期号与开奖号码属于同一期；</w:t>
            </w:r>
          </w:p>
          <w:p w:rsidR="00764F28" w:rsidRDefault="00764F28" w:rsidP="00764F28">
            <w:pPr>
              <w:pStyle w:val="a8"/>
              <w:ind w:left="840" w:firstLineChars="0" w:firstLine="0"/>
            </w:pPr>
            <w:r>
              <w:rPr>
                <w:rFonts w:hint="eastAsia"/>
              </w:rPr>
              <w:t>开奖号码</w:t>
            </w:r>
            <w:r>
              <w:rPr>
                <w:rFonts w:hint="eastAsia"/>
                <w:lang w:eastAsia="zh-CN"/>
              </w:rPr>
              <w:t>：最近一期的开奖号码；</w:t>
            </w:r>
          </w:p>
          <w:p w:rsidR="00764F28" w:rsidRPr="00C82ABE" w:rsidRDefault="00764F28" w:rsidP="00C77C18">
            <w:pPr>
              <w:pStyle w:val="a8"/>
              <w:ind w:left="840"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投注按钮</w:t>
            </w:r>
            <w:r>
              <w:rPr>
                <w:rFonts w:hint="eastAsia"/>
                <w:lang w:eastAsia="zh-CN"/>
              </w:rPr>
              <w:t>：</w:t>
            </w:r>
            <w:ins w:id="36" w:author="Microsoft" w:date="2016-12-14T15:06:00Z">
              <w:r w:rsidR="00C77C18">
                <w:rPr>
                  <w:rFonts w:hint="eastAsia"/>
                  <w:lang w:eastAsia="zh-CN"/>
                </w:rPr>
                <w:t>点击按钮进入</w:t>
              </w:r>
              <w:r w:rsidR="00C77C18">
                <w:rPr>
                  <w:rFonts w:hint="eastAsia"/>
                  <w:lang w:eastAsia="zh-CN"/>
                </w:rPr>
                <w:t>lucky</w:t>
              </w:r>
              <w:r w:rsidR="00C77C18">
                <w:rPr>
                  <w:lang w:eastAsia="zh-CN"/>
                </w:rPr>
                <w:t>5</w:t>
              </w:r>
              <w:r w:rsidR="00C77C18">
                <w:rPr>
                  <w:lang w:eastAsia="zh-CN"/>
                </w:rPr>
                <w:t>游戏的投注页面</w:t>
              </w:r>
              <w:r w:rsidR="00C77C18">
                <w:rPr>
                  <w:rFonts w:hint="eastAsia"/>
                  <w:lang w:eastAsia="zh-CN"/>
                </w:rPr>
                <w:t>；</w:t>
              </w:r>
              <w:r w:rsidR="00C77C18">
                <w:rPr>
                  <w:lang w:eastAsia="zh-CN"/>
                </w:rPr>
                <w:t>点击后</w:t>
              </w:r>
              <w:r w:rsidR="00C77C18">
                <w:rPr>
                  <w:rFonts w:hint="eastAsia"/>
                  <w:lang w:eastAsia="zh-CN"/>
                </w:rPr>
                <w:t>，</w:t>
              </w:r>
              <w:r w:rsidR="00C77C18">
                <w:rPr>
                  <w:lang w:eastAsia="zh-CN"/>
                </w:rPr>
                <w:t>投注页面从右向左滑入进入投注页面</w:t>
              </w:r>
              <w:r w:rsidR="00C77C18">
                <w:rPr>
                  <w:rFonts w:hint="eastAsia"/>
                  <w:lang w:eastAsia="zh-CN"/>
                </w:rPr>
                <w:t>；</w:t>
              </w:r>
              <w:r w:rsidR="00C77C18">
                <w:rPr>
                  <w:lang w:eastAsia="zh-CN"/>
                </w:rPr>
                <w:t>在投注页面点击</w:t>
              </w:r>
              <w:r w:rsidR="00C77C18">
                <w:rPr>
                  <w:rFonts w:hint="eastAsia"/>
                  <w:lang w:eastAsia="zh-CN"/>
                </w:rPr>
                <w:t>“返回”。该页面向右侧滑出，退出投注页面，返回首页；</w:t>
              </w:r>
            </w:ins>
          </w:p>
          <w:p w:rsidR="00764F28" w:rsidRDefault="00764F28" w:rsidP="00764F28">
            <w:pPr>
              <w:pStyle w:val="a8"/>
              <w:ind w:left="840" w:firstLineChars="0" w:firstLine="0"/>
              <w:rPr>
                <w:lang w:eastAsia="zh-CN"/>
              </w:rPr>
            </w:pPr>
            <w:r>
              <w:rPr>
                <w:rFonts w:hint="eastAsia"/>
              </w:rPr>
              <w:t>是否中奖标识</w:t>
            </w:r>
            <w:r w:rsidR="00C82ABE">
              <w:rPr>
                <w:rFonts w:hint="eastAsia"/>
                <w:lang w:eastAsia="zh-CN"/>
              </w:rPr>
              <w:t>：</w:t>
            </w:r>
            <w:r w:rsidR="00C82ABE">
              <w:rPr>
                <w:rFonts w:hint="eastAsia"/>
              </w:rPr>
              <w:t>如果在已开奖的某一期次有中奖</w:t>
            </w:r>
            <w:r w:rsidR="00C82ABE">
              <w:rPr>
                <w:rFonts w:hint="eastAsia"/>
                <w:lang w:eastAsia="zh-CN"/>
              </w:rPr>
              <w:t>，</w:t>
            </w:r>
            <w:r w:rsidR="00C82ABE">
              <w:rPr>
                <w:rFonts w:hint="eastAsia"/>
              </w:rPr>
              <w:t>在该区域显示一个中奖图标</w:t>
            </w:r>
            <w:r w:rsidR="00BF1063">
              <w:rPr>
                <w:rFonts w:hint="eastAsia"/>
                <w:lang w:eastAsia="zh-CN"/>
              </w:rPr>
              <w:t>，用以表示彩民有中奖；点击查看</w:t>
            </w:r>
            <w:ins w:id="37" w:author="Microsoft" w:date="2016-12-14T14:06:00Z">
              <w:r w:rsidR="002F1547">
                <w:rPr>
                  <w:lang w:eastAsia="zh-CN"/>
                </w:rPr>
                <w:t>中奖</w:t>
              </w:r>
            </w:ins>
            <w:del w:id="38" w:author="Microsoft" w:date="2016-12-14T14:06:00Z">
              <w:r w:rsidR="00BF1063" w:rsidDel="002F1547">
                <w:rPr>
                  <w:rFonts w:hint="eastAsia"/>
                  <w:lang w:eastAsia="zh-CN"/>
                </w:rPr>
                <w:delText>投注</w:delText>
              </w:r>
            </w:del>
            <w:r w:rsidR="00BF1063">
              <w:rPr>
                <w:rFonts w:hint="eastAsia"/>
                <w:lang w:eastAsia="zh-CN"/>
              </w:rPr>
              <w:t>记录</w:t>
            </w:r>
            <w:ins w:id="39" w:author="Microsoft" w:date="2016-12-14T14:06:00Z">
              <w:r w:rsidR="002F1547">
                <w:rPr>
                  <w:rFonts w:hint="eastAsia"/>
                  <w:lang w:eastAsia="zh-CN"/>
                </w:rPr>
                <w:t>列表</w:t>
              </w:r>
            </w:ins>
            <w:r w:rsidR="00C82ABE">
              <w:rPr>
                <w:rFonts w:hint="eastAsia"/>
                <w:lang w:eastAsia="zh-CN"/>
              </w:rPr>
              <w:t>页面；</w:t>
            </w:r>
          </w:p>
          <w:p w:rsidR="00764F28" w:rsidRDefault="00C82ABE" w:rsidP="00764F28">
            <w:pPr>
              <w:pStyle w:val="a8"/>
              <w:ind w:left="840" w:firstLineChars="0" w:firstLine="0"/>
            </w:pPr>
            <w:r>
              <w:rPr>
                <w:rFonts w:hint="eastAsia"/>
              </w:rPr>
              <w:t>如何投注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lucky</w:t>
            </w:r>
            <w:r>
              <w:t>5</w:t>
            </w:r>
            <w:r>
              <w:t>的游戏玩法说明</w:t>
            </w:r>
            <w:r>
              <w:rPr>
                <w:rFonts w:hint="eastAsia"/>
                <w:lang w:eastAsia="zh-CN"/>
              </w:rPr>
              <w:t>；</w:t>
            </w:r>
          </w:p>
          <w:p w:rsidR="00C77C18" w:rsidRDefault="00C82ABE" w:rsidP="00092589">
            <w:pPr>
              <w:pStyle w:val="a8"/>
              <w:numPr>
                <w:ilvl w:val="0"/>
                <w:numId w:val="7"/>
              </w:numPr>
              <w:ind w:firstLineChars="0"/>
              <w:rPr>
                <w:ins w:id="40" w:author="Microsoft" w:date="2016-12-14T15:10:00Z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同化顺游戏：在功能列表中第二个；该游戏是一款即开型游戏；</w:t>
            </w:r>
          </w:p>
          <w:p w:rsidR="00C77C18" w:rsidRPr="00C77C18" w:rsidRDefault="00C77C18" w:rsidP="00C77C18">
            <w:pPr>
              <w:pStyle w:val="a8"/>
              <w:ind w:left="840" w:firstLineChars="0" w:firstLine="0"/>
              <w:rPr>
                <w:ins w:id="41" w:author="Microsoft" w:date="2016-12-14T15:06:00Z"/>
                <w:rFonts w:hint="eastAsia"/>
                <w:lang w:val="en-US" w:eastAsia="zh-CN"/>
              </w:rPr>
            </w:pPr>
            <w:ins w:id="42" w:author="Microsoft" w:date="2016-12-14T15:10:00Z">
              <w:r>
                <w:rPr>
                  <w:lang w:eastAsia="zh-CN"/>
                </w:rPr>
                <w:t>点击后</w:t>
              </w:r>
              <w:r>
                <w:rPr>
                  <w:rFonts w:hint="eastAsia"/>
                  <w:lang w:eastAsia="zh-CN"/>
                </w:rPr>
                <w:t>，</w:t>
              </w:r>
              <w:r>
                <w:rPr>
                  <w:lang w:eastAsia="zh-CN"/>
                </w:rPr>
                <w:t>游戏页面从右向左滑入进入投注页面</w:t>
              </w:r>
              <w:r>
                <w:rPr>
                  <w:rFonts w:hint="eastAsia"/>
                  <w:lang w:eastAsia="zh-CN"/>
                </w:rPr>
                <w:t>；</w:t>
              </w:r>
              <w:r>
                <w:rPr>
                  <w:lang w:eastAsia="zh-CN"/>
                </w:rPr>
                <w:t>在游戏页面点击</w:t>
              </w:r>
              <w:r>
                <w:rPr>
                  <w:rFonts w:hint="eastAsia"/>
                  <w:lang w:eastAsia="zh-CN"/>
                </w:rPr>
                <w:t>“返回”。该页面向右侧滑出，退出游戏页面，返回首页；</w:t>
              </w:r>
            </w:ins>
            <w:bookmarkStart w:id="43" w:name="_GoBack"/>
            <w:bookmarkEnd w:id="43"/>
          </w:p>
          <w:p w:rsidR="00C82ABE" w:rsidRDefault="00C82ABE" w:rsidP="00C77C18">
            <w:pPr>
              <w:pStyle w:val="a8"/>
              <w:ind w:left="840" w:firstLineChars="0" w:firstLine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显示元素：</w:t>
            </w:r>
          </w:p>
          <w:p w:rsidR="00C82ABE" w:rsidRDefault="00C82ABE" w:rsidP="00C82ABE">
            <w:pPr>
              <w:pStyle w:val="a8"/>
              <w:ind w:left="840" w:firstLineChars="0" w:firstLine="0"/>
              <w:rPr>
                <w:lang w:val="en-US" w:eastAsia="zh-CN"/>
              </w:rPr>
            </w:pPr>
            <w:r>
              <w:rPr>
                <w:lang w:val="en-US" w:eastAsia="zh-CN"/>
              </w:rPr>
              <w:t>游戏图标</w:t>
            </w:r>
            <w:r>
              <w:rPr>
                <w:rFonts w:hint="eastAsia"/>
                <w:lang w:val="en-US" w:eastAsia="zh-CN"/>
              </w:rPr>
              <w:t>：</w:t>
            </w:r>
            <w:r>
              <w:rPr>
                <w:lang w:val="en-US" w:eastAsia="zh-CN"/>
              </w:rPr>
              <w:t>同花顺游戏图标</w:t>
            </w:r>
            <w:r>
              <w:rPr>
                <w:rFonts w:hint="eastAsia"/>
                <w:lang w:val="en-US" w:eastAsia="zh-CN"/>
              </w:rPr>
              <w:t>；</w:t>
            </w:r>
          </w:p>
          <w:p w:rsidR="00C82ABE" w:rsidRDefault="00C82ABE" w:rsidP="00C82ABE">
            <w:pPr>
              <w:pStyle w:val="a8"/>
              <w:ind w:left="840" w:firstLineChars="0" w:firstLine="0"/>
              <w:rPr>
                <w:lang w:val="en-US" w:eastAsia="zh-CN"/>
              </w:rPr>
            </w:pPr>
            <w:r>
              <w:rPr>
                <w:lang w:val="en-US" w:eastAsia="zh-CN"/>
              </w:rPr>
              <w:t>投注按钮</w:t>
            </w:r>
            <w:r>
              <w:rPr>
                <w:rFonts w:hint="eastAsia"/>
                <w:lang w:val="en-US" w:eastAsia="zh-CN"/>
              </w:rPr>
              <w:t>：</w:t>
            </w:r>
            <w:r>
              <w:rPr>
                <w:lang w:val="en-US" w:eastAsia="zh-CN"/>
              </w:rPr>
              <w:t>点击按钮进入同花顺游戏投注页面</w:t>
            </w:r>
            <w:r>
              <w:rPr>
                <w:rFonts w:hint="eastAsia"/>
                <w:lang w:val="en-US" w:eastAsia="zh-CN"/>
              </w:rPr>
              <w:t>；</w:t>
            </w:r>
          </w:p>
          <w:p w:rsidR="00C82ABE" w:rsidRDefault="00C82ABE" w:rsidP="00092589">
            <w:pPr>
              <w:pStyle w:val="a8"/>
              <w:numPr>
                <w:ilvl w:val="0"/>
                <w:numId w:val="7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2</w:t>
            </w:r>
            <w:r>
              <w:rPr>
                <w:lang w:val="en-US" w:eastAsia="zh-CN"/>
              </w:rPr>
              <w:t>个</w:t>
            </w:r>
            <w:r>
              <w:rPr>
                <w:lang w:val="en-US" w:eastAsia="zh-CN"/>
              </w:rPr>
              <w:t>Tab</w:t>
            </w:r>
            <w:r>
              <w:rPr>
                <w:lang w:val="en-US" w:eastAsia="zh-CN"/>
              </w:rPr>
              <w:t>标签切换显示</w:t>
            </w:r>
            <w:r>
              <w:rPr>
                <w:rFonts w:hint="eastAsia"/>
                <w:lang w:val="en-US" w:eastAsia="zh-CN"/>
              </w:rPr>
              <w:t>：中奖排行榜和最新揭晓</w:t>
            </w:r>
          </w:p>
          <w:p w:rsidR="00C82ABE" w:rsidRDefault="00C82ABE" w:rsidP="00C82ABE">
            <w:pPr>
              <w:pStyle w:val="a8"/>
              <w:ind w:left="840" w:firstLineChars="0" w:firstLine="0"/>
              <w:rPr>
                <w:lang w:val="en-US" w:eastAsia="zh-CN"/>
              </w:rPr>
            </w:pPr>
            <w:r>
              <w:rPr>
                <w:lang w:val="en-US" w:eastAsia="zh-CN"/>
              </w:rPr>
              <w:t>中奖排行榜</w:t>
            </w:r>
            <w:r w:rsidR="001034DB">
              <w:rPr>
                <w:rFonts w:hint="eastAsia"/>
                <w:lang w:val="en-US" w:eastAsia="zh-CN"/>
              </w:rPr>
              <w:t>：</w:t>
            </w:r>
            <w:r w:rsidR="001034DB">
              <w:rPr>
                <w:lang w:val="en-US" w:eastAsia="zh-CN"/>
              </w:rPr>
              <w:t>显示截止当前时间节点普通投注游戏中奖的前</w:t>
            </w:r>
            <w:r w:rsidR="001034DB">
              <w:rPr>
                <w:rFonts w:hint="eastAsia"/>
                <w:lang w:val="en-US" w:eastAsia="zh-CN"/>
              </w:rPr>
              <w:t>10</w:t>
            </w:r>
            <w:r w:rsidR="001034DB">
              <w:rPr>
                <w:rFonts w:hint="eastAsia"/>
                <w:lang w:val="en-US" w:eastAsia="zh-CN"/>
              </w:rPr>
              <w:t>名</w:t>
            </w:r>
          </w:p>
          <w:p w:rsidR="00C82ABE" w:rsidRDefault="00450569" w:rsidP="00C82ABE">
            <w:pPr>
              <w:pStyle w:val="a8"/>
              <w:ind w:left="840" w:firstLineChars="0" w:firstLine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游戏名称：</w:t>
            </w:r>
          </w:p>
          <w:p w:rsidR="00450569" w:rsidRDefault="00450569" w:rsidP="00C82ABE">
            <w:pPr>
              <w:pStyle w:val="a8"/>
              <w:ind w:left="840" w:firstLineChars="0" w:firstLine="0"/>
              <w:rPr>
                <w:lang w:val="en-US" w:eastAsia="zh-CN"/>
              </w:rPr>
            </w:pPr>
            <w:r>
              <w:rPr>
                <w:lang w:val="en-US" w:eastAsia="zh-CN"/>
              </w:rPr>
              <w:t>期号</w:t>
            </w:r>
            <w:r>
              <w:rPr>
                <w:rFonts w:hint="eastAsia"/>
                <w:lang w:val="en-US" w:eastAsia="zh-CN"/>
              </w:rPr>
              <w:t>：</w:t>
            </w:r>
            <w:r>
              <w:rPr>
                <w:rFonts w:hint="eastAsia"/>
                <w:lang w:val="en-US" w:eastAsia="zh-CN"/>
              </w:rPr>
              <w:t>/</w:t>
            </w:r>
            <w:r>
              <w:rPr>
                <w:rFonts w:hint="eastAsia"/>
                <w:lang w:val="en-US" w:eastAsia="zh-CN"/>
              </w:rPr>
              <w:t>日期</w:t>
            </w:r>
            <w:r w:rsidR="001034DB">
              <w:rPr>
                <w:rFonts w:hint="eastAsia"/>
                <w:lang w:val="en-US" w:eastAsia="zh-CN"/>
              </w:rPr>
              <w:t>：当为</w:t>
            </w:r>
            <w:r w:rsidR="001034DB">
              <w:rPr>
                <w:rFonts w:hint="eastAsia"/>
                <w:lang w:val="en-US" w:eastAsia="zh-CN"/>
              </w:rPr>
              <w:t>lucky</w:t>
            </w:r>
            <w:r w:rsidR="001034DB">
              <w:rPr>
                <w:lang w:val="en-US" w:eastAsia="zh-CN"/>
              </w:rPr>
              <w:t>5</w:t>
            </w:r>
            <w:r w:rsidR="001034DB">
              <w:rPr>
                <w:lang w:val="en-US" w:eastAsia="zh-CN"/>
              </w:rPr>
              <w:t>时显示期号</w:t>
            </w:r>
            <w:r w:rsidR="001034DB">
              <w:rPr>
                <w:rFonts w:hint="eastAsia"/>
                <w:lang w:val="en-US" w:eastAsia="zh-CN"/>
              </w:rPr>
              <w:t>；</w:t>
            </w:r>
            <w:r w:rsidR="001034DB">
              <w:rPr>
                <w:lang w:val="en-US" w:eastAsia="zh-CN"/>
              </w:rPr>
              <w:t>当为同花顺时显示中奖投注的日期</w:t>
            </w:r>
            <w:r w:rsidR="001034DB">
              <w:rPr>
                <w:rFonts w:hint="eastAsia"/>
                <w:lang w:val="en-US" w:eastAsia="zh-CN"/>
              </w:rPr>
              <w:t>；</w:t>
            </w:r>
          </w:p>
          <w:p w:rsidR="00450569" w:rsidRDefault="00450569" w:rsidP="00C82ABE">
            <w:pPr>
              <w:pStyle w:val="a8"/>
              <w:ind w:left="840" w:firstLineChars="0" w:firstLine="0"/>
              <w:rPr>
                <w:lang w:val="en-US" w:eastAsia="zh-CN"/>
              </w:rPr>
            </w:pPr>
            <w:r>
              <w:rPr>
                <w:lang w:val="en-US" w:eastAsia="zh-CN"/>
              </w:rPr>
              <w:t>中奖用户</w:t>
            </w:r>
            <w:r>
              <w:rPr>
                <w:rFonts w:hint="eastAsia"/>
                <w:lang w:val="en-US" w:eastAsia="zh-CN"/>
              </w:rPr>
              <w:t>：</w:t>
            </w:r>
            <w:r w:rsidR="009E09E1">
              <w:rPr>
                <w:rFonts w:hint="eastAsia"/>
                <w:lang w:val="en-US" w:eastAsia="zh-CN"/>
              </w:rPr>
              <w:t>显示用户名的前</w:t>
            </w:r>
            <w:r w:rsidR="009E09E1">
              <w:rPr>
                <w:rFonts w:hint="eastAsia"/>
                <w:lang w:val="en-US" w:eastAsia="zh-CN"/>
              </w:rPr>
              <w:t>5</w:t>
            </w:r>
            <w:r w:rsidR="009E09E1">
              <w:rPr>
                <w:rFonts w:hint="eastAsia"/>
                <w:lang w:val="en-US" w:eastAsia="zh-CN"/>
              </w:rPr>
              <w:t>个字符，其他用</w:t>
            </w:r>
            <w:r w:rsidR="009E09E1">
              <w:rPr>
                <w:rFonts w:hint="eastAsia"/>
                <w:lang w:val="en-US" w:eastAsia="zh-CN"/>
              </w:rPr>
              <w:t>*</w:t>
            </w:r>
            <w:r w:rsidR="009E09E1">
              <w:rPr>
                <w:rFonts w:hint="eastAsia"/>
                <w:lang w:val="en-US" w:eastAsia="zh-CN"/>
              </w:rPr>
              <w:t>代替；</w:t>
            </w:r>
          </w:p>
          <w:p w:rsidR="00450569" w:rsidRDefault="00450569" w:rsidP="00C82ABE">
            <w:pPr>
              <w:pStyle w:val="a8"/>
              <w:ind w:left="840" w:firstLineChars="0" w:firstLine="0"/>
              <w:rPr>
                <w:lang w:val="en-US" w:eastAsia="zh-CN"/>
              </w:rPr>
            </w:pPr>
            <w:r>
              <w:rPr>
                <w:lang w:val="en-US" w:eastAsia="zh-CN"/>
              </w:rPr>
              <w:t>中奖金额</w:t>
            </w:r>
            <w:r>
              <w:rPr>
                <w:rFonts w:hint="eastAsia"/>
                <w:lang w:val="en-US" w:eastAsia="zh-CN"/>
              </w:rPr>
              <w:t>：</w:t>
            </w:r>
            <w:r w:rsidR="009E09E1">
              <w:rPr>
                <w:rFonts w:hint="eastAsia"/>
                <w:lang w:val="en-US" w:eastAsia="zh-CN"/>
              </w:rPr>
              <w:t>单位“美金”</w:t>
            </w:r>
          </w:p>
          <w:p w:rsidR="00450569" w:rsidRDefault="001034DB" w:rsidP="00C82ABE">
            <w:pPr>
              <w:pStyle w:val="a8"/>
              <w:ind w:left="840" w:firstLineChars="0" w:firstLine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最新揭晓：只显示一元购内刚刚揭晓的商品，当前时间开始计算的前</w:t>
            </w:r>
            <w:r>
              <w:rPr>
                <w:rFonts w:hint="eastAsia"/>
                <w:lang w:val="en-US" w:eastAsia="zh-CN"/>
              </w:rPr>
              <w:t>10</w:t>
            </w:r>
            <w:r>
              <w:rPr>
                <w:rFonts w:hint="eastAsia"/>
                <w:lang w:val="en-US" w:eastAsia="zh-CN"/>
              </w:rPr>
              <w:t>个商品；</w:t>
            </w:r>
          </w:p>
          <w:p w:rsidR="001034DB" w:rsidRDefault="001034DB" w:rsidP="00C82ABE">
            <w:pPr>
              <w:pStyle w:val="a8"/>
              <w:ind w:left="840" w:firstLineChars="0" w:firstLine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商品名称：</w:t>
            </w:r>
          </w:p>
          <w:p w:rsidR="001034DB" w:rsidRDefault="001034DB" w:rsidP="00C82ABE">
            <w:pPr>
              <w:pStyle w:val="a8"/>
              <w:ind w:left="840" w:firstLineChars="0" w:firstLine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期号：</w:t>
            </w:r>
          </w:p>
          <w:p w:rsidR="001034DB" w:rsidRDefault="001034DB" w:rsidP="00C82ABE">
            <w:pPr>
              <w:pStyle w:val="a8"/>
              <w:ind w:left="840" w:firstLineChars="0" w:firstLine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中奖用户：</w:t>
            </w:r>
          </w:p>
          <w:p w:rsidR="001034DB" w:rsidRDefault="001034DB" w:rsidP="00C82ABE">
            <w:pPr>
              <w:pStyle w:val="a8"/>
              <w:ind w:left="840" w:firstLineChars="0" w:firstLine="0"/>
              <w:rPr>
                <w:lang w:val="en-US" w:eastAsia="zh-CN"/>
              </w:rPr>
            </w:pPr>
            <w:r>
              <w:rPr>
                <w:lang w:val="en-US" w:eastAsia="zh-CN"/>
              </w:rPr>
              <w:lastRenderedPageBreak/>
              <w:t>幸运号码</w:t>
            </w:r>
            <w:r>
              <w:rPr>
                <w:rFonts w:hint="eastAsia"/>
                <w:lang w:val="en-US" w:eastAsia="zh-CN"/>
              </w:rPr>
              <w:t>：</w:t>
            </w:r>
          </w:p>
          <w:p w:rsidR="00DA25D6" w:rsidRDefault="009E09E1" w:rsidP="00092589">
            <w:pPr>
              <w:pStyle w:val="a8"/>
              <w:numPr>
                <w:ilvl w:val="0"/>
                <w:numId w:val="7"/>
              </w:numPr>
              <w:ind w:firstLineChars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彩票资讯：显示与彩票相关的一些新闻或分析；</w:t>
            </w:r>
          </w:p>
          <w:p w:rsidR="009E09E1" w:rsidRDefault="009E09E1" w:rsidP="009E09E1">
            <w:pPr>
              <w:pStyle w:val="a8"/>
              <w:ind w:left="840" w:firstLineChars="0" w:firstLine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资讯分为两种一种有图片另一种无图片，图片在后台上传，默认第一张上传的为封面；</w:t>
            </w:r>
            <w:r w:rsidR="0038100F">
              <w:rPr>
                <w:rFonts w:hint="eastAsia"/>
                <w:lang w:val="en-US" w:eastAsia="zh-CN"/>
              </w:rPr>
              <w:t>列表总显示五条最新的资讯；</w:t>
            </w:r>
          </w:p>
          <w:p w:rsidR="009E09E1" w:rsidRDefault="009E09E1" w:rsidP="009E09E1">
            <w:pPr>
              <w:pStyle w:val="a8"/>
              <w:ind w:left="840" w:firstLineChars="0" w:firstLine="0"/>
              <w:rPr>
                <w:lang w:val="en-US" w:eastAsia="zh-CN"/>
              </w:rPr>
            </w:pPr>
            <w:r>
              <w:rPr>
                <w:lang w:val="en-US" w:eastAsia="zh-CN"/>
              </w:rPr>
              <w:t>封面图片</w:t>
            </w:r>
            <w:r>
              <w:rPr>
                <w:rFonts w:hint="eastAsia"/>
                <w:lang w:val="en-US" w:eastAsia="zh-CN"/>
              </w:rPr>
              <w:t>：</w:t>
            </w:r>
          </w:p>
          <w:p w:rsidR="009E09E1" w:rsidRDefault="009E09E1" w:rsidP="009E09E1">
            <w:pPr>
              <w:pStyle w:val="a8"/>
              <w:ind w:left="840" w:firstLineChars="0" w:firstLine="0"/>
              <w:rPr>
                <w:lang w:val="en-US" w:eastAsia="zh-CN"/>
              </w:rPr>
            </w:pPr>
            <w:r>
              <w:rPr>
                <w:lang w:val="en-US" w:eastAsia="zh-CN"/>
              </w:rPr>
              <w:t>文章标题</w:t>
            </w:r>
            <w:r>
              <w:rPr>
                <w:rFonts w:hint="eastAsia"/>
                <w:lang w:val="en-US" w:eastAsia="zh-CN"/>
              </w:rPr>
              <w:t>：</w:t>
            </w:r>
          </w:p>
          <w:p w:rsidR="009E09E1" w:rsidRDefault="009E09E1" w:rsidP="009E09E1">
            <w:pPr>
              <w:pStyle w:val="a8"/>
              <w:ind w:left="840" w:firstLineChars="0" w:firstLine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发布日期：年月日，时分</w:t>
            </w:r>
          </w:p>
          <w:p w:rsidR="009E09E1" w:rsidRDefault="009E09E1" w:rsidP="009E09E1">
            <w:pPr>
              <w:pStyle w:val="a8"/>
              <w:ind w:left="840" w:firstLineChars="0" w:firstLine="0"/>
              <w:rPr>
                <w:lang w:val="en-US" w:eastAsia="zh-CN"/>
              </w:rPr>
            </w:pPr>
            <w:r>
              <w:rPr>
                <w:lang w:val="en-US" w:eastAsia="zh-CN"/>
              </w:rPr>
              <w:t>内容概要</w:t>
            </w:r>
            <w:r>
              <w:rPr>
                <w:rFonts w:hint="eastAsia"/>
                <w:lang w:val="en-US" w:eastAsia="zh-CN"/>
              </w:rPr>
              <w:t>：</w:t>
            </w:r>
            <w:r>
              <w:rPr>
                <w:lang w:val="en-US" w:eastAsia="zh-CN"/>
              </w:rPr>
              <w:t>显示文章的</w:t>
            </w:r>
            <w:r w:rsidR="005F0E5C">
              <w:rPr>
                <w:lang w:val="en-US" w:eastAsia="zh-CN"/>
              </w:rPr>
              <w:t>第一句话在主页作为摘要</w:t>
            </w:r>
            <w:r w:rsidR="005F0E5C">
              <w:rPr>
                <w:rFonts w:hint="eastAsia"/>
                <w:lang w:val="en-US" w:eastAsia="zh-CN"/>
              </w:rPr>
              <w:t>；</w:t>
            </w:r>
          </w:p>
          <w:p w:rsidR="005F0E5C" w:rsidRDefault="0038100F" w:rsidP="00092589">
            <w:pPr>
              <w:pStyle w:val="a8"/>
              <w:numPr>
                <w:ilvl w:val="0"/>
                <w:numId w:val="5"/>
              </w:numPr>
              <w:ind w:firstLineChars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手机端导航：位于页面最下方，</w:t>
            </w:r>
            <w:r>
              <w:rPr>
                <w:rFonts w:hint="eastAsia"/>
                <w:lang w:val="en-US" w:eastAsia="zh-CN"/>
              </w:rPr>
              <w:t>4</w:t>
            </w:r>
            <w:r>
              <w:rPr>
                <w:rFonts w:hint="eastAsia"/>
                <w:lang w:val="en-US" w:eastAsia="zh-CN"/>
              </w:rPr>
              <w:t>个导航菜单图片；</w:t>
            </w:r>
          </w:p>
          <w:p w:rsidR="0038100F" w:rsidRDefault="0038100F" w:rsidP="00092589">
            <w:pPr>
              <w:pStyle w:val="a8"/>
              <w:numPr>
                <w:ilvl w:val="0"/>
                <w:numId w:val="7"/>
              </w:numPr>
              <w:ind w:firstLineChars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游戏大厅：点击进入首页；</w:t>
            </w:r>
          </w:p>
          <w:p w:rsidR="0038100F" w:rsidRDefault="0038100F" w:rsidP="00092589">
            <w:pPr>
              <w:pStyle w:val="a8"/>
              <w:numPr>
                <w:ilvl w:val="0"/>
                <w:numId w:val="7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一元购</w:t>
            </w:r>
            <w:r>
              <w:rPr>
                <w:rFonts w:hint="eastAsia"/>
                <w:lang w:val="en-US" w:eastAsia="zh-CN"/>
              </w:rPr>
              <w:t>：点击进入一元购页面</w:t>
            </w:r>
          </w:p>
          <w:p w:rsidR="0038100F" w:rsidRDefault="0038100F" w:rsidP="00092589">
            <w:pPr>
              <w:pStyle w:val="a8"/>
              <w:numPr>
                <w:ilvl w:val="0"/>
                <w:numId w:val="7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猜一猜</w:t>
            </w:r>
            <w:r>
              <w:rPr>
                <w:rFonts w:hint="eastAsia"/>
                <w:lang w:val="en-US" w:eastAsia="zh-CN"/>
              </w:rPr>
              <w:t>：点击进入猜一猜页面</w:t>
            </w:r>
          </w:p>
          <w:p w:rsidR="0038100F" w:rsidRPr="00455322" w:rsidRDefault="0038100F" w:rsidP="00092589">
            <w:pPr>
              <w:pStyle w:val="a8"/>
              <w:numPr>
                <w:ilvl w:val="0"/>
                <w:numId w:val="7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个人中心</w:t>
            </w:r>
            <w:r>
              <w:rPr>
                <w:rFonts w:hint="eastAsia"/>
                <w:lang w:val="en-US" w:eastAsia="zh-CN"/>
              </w:rPr>
              <w:t>：点击进入个人中心页面</w:t>
            </w:r>
          </w:p>
        </w:tc>
      </w:tr>
      <w:tr w:rsidR="00395BA4" w:rsidRPr="00883F4B" w:rsidTr="0038137F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395BA4" w:rsidRPr="00883F4B" w:rsidRDefault="00395BA4" w:rsidP="0038137F">
            <w:r w:rsidRPr="00883F4B">
              <w:rPr>
                <w:rFonts w:hint="eastAsia"/>
              </w:rPr>
              <w:lastRenderedPageBreak/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395BA4" w:rsidRPr="00883F4B" w:rsidRDefault="006E468A" w:rsidP="0038137F">
            <w:r>
              <w:t>下滑刷新当前页面所有信息</w:t>
            </w:r>
            <w:r>
              <w:rPr>
                <w:rFonts w:hint="eastAsia"/>
              </w:rPr>
              <w:t>；</w:t>
            </w:r>
          </w:p>
        </w:tc>
      </w:tr>
      <w:tr w:rsidR="00395BA4" w:rsidRPr="00883F4B" w:rsidTr="0038137F">
        <w:tc>
          <w:tcPr>
            <w:tcW w:w="1384" w:type="dxa"/>
            <w:shd w:val="clear" w:color="auto" w:fill="D9D9D9"/>
            <w:vAlign w:val="center"/>
          </w:tcPr>
          <w:p w:rsidR="00395BA4" w:rsidRPr="00883F4B" w:rsidRDefault="00395BA4" w:rsidP="0038137F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395BA4" w:rsidRPr="00FE4DC0" w:rsidRDefault="0038100F" w:rsidP="0038137F">
            <w:pPr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t>网络连接异常</w:t>
            </w:r>
            <w:r>
              <w:rPr>
                <w:rFonts w:hint="eastAsia"/>
                <w:noProof/>
                <w:szCs w:val="21"/>
              </w:rPr>
              <w:t>！</w:t>
            </w:r>
          </w:p>
        </w:tc>
      </w:tr>
      <w:tr w:rsidR="00395BA4" w:rsidRPr="00883F4B" w:rsidTr="0038137F">
        <w:tc>
          <w:tcPr>
            <w:tcW w:w="1384" w:type="dxa"/>
            <w:shd w:val="clear" w:color="auto" w:fill="D9D9D9"/>
            <w:vAlign w:val="center"/>
          </w:tcPr>
          <w:p w:rsidR="00395BA4" w:rsidRPr="00883F4B" w:rsidRDefault="00395BA4" w:rsidP="0038137F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395BA4" w:rsidRPr="00883F4B" w:rsidRDefault="0038100F" w:rsidP="0038137F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无</w:t>
            </w:r>
          </w:p>
        </w:tc>
      </w:tr>
      <w:tr w:rsidR="00395BA4" w:rsidRPr="00883F4B" w:rsidTr="0038137F">
        <w:tc>
          <w:tcPr>
            <w:tcW w:w="1384" w:type="dxa"/>
            <w:shd w:val="clear" w:color="auto" w:fill="D9D9D9"/>
            <w:vAlign w:val="center"/>
          </w:tcPr>
          <w:p w:rsidR="00395BA4" w:rsidRPr="00883F4B" w:rsidRDefault="00395BA4" w:rsidP="0038137F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395BA4" w:rsidRPr="00883F4B" w:rsidRDefault="00395BA4" w:rsidP="0038137F">
            <w:r>
              <w:rPr>
                <w:rFonts w:hint="eastAsia"/>
              </w:rPr>
              <w:t>无</w:t>
            </w:r>
          </w:p>
        </w:tc>
      </w:tr>
    </w:tbl>
    <w:p w:rsidR="0038100F" w:rsidRDefault="0037577D" w:rsidP="00395BA4">
      <w:pPr>
        <w:pStyle w:val="a0"/>
        <w:rPr>
          <w:lang w:val="x-none"/>
        </w:rPr>
      </w:pPr>
      <w:r>
        <w:rPr>
          <w:rFonts w:hint="eastAsia"/>
          <w:lang w:val="x-none"/>
        </w:rPr>
        <w:t>参考图：</w:t>
      </w:r>
      <w:r w:rsidR="00843D87">
        <w:rPr>
          <w:rFonts w:hint="eastAsia"/>
          <w:lang w:val="x-none"/>
        </w:rPr>
        <w:t>（首页、广告页）</w:t>
      </w:r>
    </w:p>
    <w:p w:rsidR="0037577D" w:rsidRPr="00395BA4" w:rsidRDefault="0037577D" w:rsidP="00395BA4">
      <w:pPr>
        <w:pStyle w:val="a0"/>
        <w:rPr>
          <w:lang w:val="x-none"/>
        </w:rPr>
      </w:pPr>
      <w:r w:rsidRPr="0037577D">
        <w:rPr>
          <w:noProof/>
          <w:lang w:bidi="km-KH"/>
        </w:rPr>
        <w:lastRenderedPageBreak/>
        <w:drawing>
          <wp:inline distT="0" distB="0" distL="0" distR="0">
            <wp:extent cx="2024865" cy="3600000"/>
            <wp:effectExtent l="0" t="0" r="0" b="635"/>
            <wp:docPr id="4" name="图片 4" descr="D:\pilottery\trunkdev2.0\documents\02Requirement\彩票APP\UI设计图\一期设计图\大厅\APP IOS--1-1首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lottery\trunkdev2.0\documents\02Requirement\彩票APP\UI设计图\一期设计图\大厅\APP IOS--1-1首页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3D87">
        <w:rPr>
          <w:rFonts w:hint="eastAsia"/>
          <w:lang w:val="x-none"/>
        </w:rPr>
        <w:t xml:space="preserve"> </w:t>
      </w:r>
      <w:r w:rsidR="00843D87" w:rsidRPr="00843D87">
        <w:rPr>
          <w:noProof/>
          <w:lang w:bidi="km-KH"/>
        </w:rPr>
        <w:drawing>
          <wp:inline distT="0" distB="0" distL="0" distR="0">
            <wp:extent cx="2024865" cy="3600000"/>
            <wp:effectExtent l="0" t="0" r="0" b="635"/>
            <wp:docPr id="16" name="图片 16" descr="D:\pilottery\trunkdev2.0\documents\02Requirement\彩票APP\UI设计图\一期设计图\大厅\APP IOS--5-1广告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ilottery\trunkdev2.0\documents\02Requirement\彩票APP\UI设计图\一期设计图\大厅\APP IOS--5-1广告页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083" w:rsidRDefault="005C2083" w:rsidP="008A68C5">
      <w:pPr>
        <w:pStyle w:val="2"/>
      </w:pPr>
      <w:r>
        <w:rPr>
          <w:rFonts w:hint="eastAsia"/>
        </w:rPr>
        <w:t>登陆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5C2083" w:rsidRPr="00883F4B" w:rsidTr="007955CD"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8A68C5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5C2083" w:rsidRPr="00883F4B" w:rsidRDefault="00C24303" w:rsidP="008A68C5">
            <w:pPr>
              <w:rPr>
                <w:iCs/>
              </w:rPr>
            </w:pPr>
            <w:r>
              <w:rPr>
                <w:iCs/>
              </w:rPr>
              <w:t>T0002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5C2083" w:rsidRPr="00883F4B" w:rsidRDefault="005C2083" w:rsidP="008A68C5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5C2083" w:rsidRPr="00883F4B" w:rsidRDefault="005C2083" w:rsidP="008A68C5">
            <w:pPr>
              <w:rPr>
                <w:iCs/>
              </w:rPr>
            </w:pPr>
          </w:p>
        </w:tc>
      </w:tr>
      <w:tr w:rsidR="005C2083" w:rsidRPr="00883F4B" w:rsidTr="007955CD"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8A68C5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5C2083" w:rsidRPr="00883F4B" w:rsidRDefault="00995B60" w:rsidP="008A68C5">
            <w:pPr>
              <w:rPr>
                <w:iCs/>
              </w:rPr>
            </w:pPr>
            <w:r>
              <w:rPr>
                <w:rFonts w:hint="eastAsia"/>
                <w:iCs/>
              </w:rPr>
              <w:t>用户登录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5C2083" w:rsidRPr="00883F4B" w:rsidRDefault="005C2083" w:rsidP="008A68C5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5C2083" w:rsidRPr="00883F4B" w:rsidRDefault="005C2083" w:rsidP="008A68C5">
            <w:pPr>
              <w:rPr>
                <w:iCs/>
              </w:rPr>
            </w:pPr>
          </w:p>
        </w:tc>
      </w:tr>
      <w:tr w:rsidR="005C2083" w:rsidRPr="00883F4B" w:rsidTr="007955CD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8A68C5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5C2083" w:rsidRPr="00883F4B" w:rsidRDefault="00D215E5" w:rsidP="008A68C5">
            <w:r>
              <w:rPr>
                <w:rFonts w:hint="eastAsia"/>
              </w:rPr>
              <w:t>未登录</w:t>
            </w:r>
            <w:r w:rsidR="00995B60">
              <w:rPr>
                <w:rFonts w:hint="eastAsia"/>
              </w:rPr>
              <w:t>用户登录</w:t>
            </w:r>
          </w:p>
        </w:tc>
      </w:tr>
      <w:tr w:rsidR="005C2083" w:rsidRPr="00883F4B" w:rsidTr="007955CD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8A68C5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5C2083" w:rsidRDefault="005C2083" w:rsidP="00092589">
            <w:pPr>
              <w:pStyle w:val="a8"/>
              <w:numPr>
                <w:ilvl w:val="0"/>
                <w:numId w:val="5"/>
              </w:numPr>
              <w:ind w:firstLineChars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账号</w:t>
            </w:r>
            <w:r>
              <w:rPr>
                <w:lang w:val="en-US" w:eastAsia="zh-CN"/>
              </w:rPr>
              <w:t>：</w:t>
            </w:r>
            <w:r w:rsidR="00995B60">
              <w:rPr>
                <w:lang w:val="en-US" w:eastAsia="zh-CN"/>
              </w:rPr>
              <w:t>手机号码</w:t>
            </w:r>
            <w:r w:rsidR="00995B60">
              <w:rPr>
                <w:rFonts w:hint="eastAsia"/>
                <w:lang w:val="en-US" w:eastAsia="zh-CN"/>
              </w:rPr>
              <w:t>（用户注册的手机号码）</w:t>
            </w:r>
            <w:r w:rsidR="0058102F">
              <w:rPr>
                <w:rFonts w:hint="eastAsia"/>
                <w:lang w:val="en-US" w:eastAsia="zh-CN"/>
              </w:rPr>
              <w:t>或用户名</w:t>
            </w:r>
          </w:p>
          <w:p w:rsidR="005C2083" w:rsidRDefault="005C2083" w:rsidP="00092589">
            <w:pPr>
              <w:pStyle w:val="a8"/>
              <w:numPr>
                <w:ilvl w:val="0"/>
                <w:numId w:val="5"/>
              </w:numPr>
              <w:ind w:firstLineChars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密码</w:t>
            </w:r>
            <w:r>
              <w:rPr>
                <w:lang w:val="en-US" w:eastAsia="zh-CN"/>
              </w:rPr>
              <w:t>：</w:t>
            </w:r>
          </w:p>
          <w:p w:rsidR="0088729E" w:rsidRDefault="0088729E" w:rsidP="00092589">
            <w:pPr>
              <w:pStyle w:val="a8"/>
              <w:numPr>
                <w:ilvl w:val="0"/>
                <w:numId w:val="5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其他登录方式</w:t>
            </w:r>
            <w:r>
              <w:rPr>
                <w:rFonts w:hint="eastAsia"/>
                <w:lang w:val="en-US" w:eastAsia="zh-CN"/>
              </w:rPr>
              <w:t>：无账号用户可选择其他应用账户进行登录；</w:t>
            </w:r>
          </w:p>
          <w:p w:rsidR="0088729E" w:rsidRDefault="00AA5033" w:rsidP="00092589">
            <w:pPr>
              <w:pStyle w:val="a8"/>
              <w:numPr>
                <w:ilvl w:val="0"/>
                <w:numId w:val="9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F</w:t>
            </w:r>
            <w:r>
              <w:rPr>
                <w:rFonts w:hint="eastAsia"/>
                <w:lang w:val="en-US" w:eastAsia="zh-CN"/>
              </w:rPr>
              <w:t>acebook</w:t>
            </w:r>
            <w:r>
              <w:rPr>
                <w:rFonts w:hint="eastAsia"/>
                <w:lang w:val="en-US" w:eastAsia="zh-CN"/>
              </w:rPr>
              <w:t>账号登录</w:t>
            </w:r>
          </w:p>
          <w:p w:rsidR="00AA5033" w:rsidRDefault="00AA5033" w:rsidP="00092589">
            <w:pPr>
              <w:pStyle w:val="a8"/>
              <w:numPr>
                <w:ilvl w:val="0"/>
                <w:numId w:val="9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Weixin</w:t>
            </w:r>
            <w:r>
              <w:rPr>
                <w:lang w:val="en-US" w:eastAsia="zh-CN"/>
              </w:rPr>
              <w:t>账号登录</w:t>
            </w:r>
          </w:p>
          <w:p w:rsidR="00AA5033" w:rsidRPr="00AA5033" w:rsidRDefault="00AA5033" w:rsidP="00AA5033">
            <w:pPr>
              <w:ind w:left="527"/>
            </w:pPr>
            <w:r>
              <w:t>选择其中一种登录</w:t>
            </w:r>
            <w:r>
              <w:rPr>
                <w:rFonts w:hint="eastAsia"/>
              </w:rPr>
              <w:t>方式，获取该应用的账号进行授权登录；</w:t>
            </w:r>
          </w:p>
        </w:tc>
      </w:tr>
      <w:tr w:rsidR="005C2083" w:rsidRPr="00883F4B" w:rsidTr="007955CD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8A68C5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5C2083" w:rsidRPr="00883F4B" w:rsidRDefault="005C2083" w:rsidP="008A68C5">
            <w:r>
              <w:rPr>
                <w:rFonts w:hint="eastAsia"/>
              </w:rPr>
              <w:t>登录</w:t>
            </w:r>
            <w:r>
              <w:t>成功！</w:t>
            </w:r>
          </w:p>
        </w:tc>
      </w:tr>
      <w:tr w:rsidR="005C2083" w:rsidRPr="00883F4B" w:rsidTr="007955CD"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8A68C5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5C2083" w:rsidRPr="00FE4DC0" w:rsidRDefault="005C2083" w:rsidP="008A68C5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网络</w:t>
            </w:r>
            <w:r>
              <w:rPr>
                <w:noProof/>
                <w:szCs w:val="21"/>
              </w:rPr>
              <w:t>异常连接不上！</w:t>
            </w:r>
          </w:p>
        </w:tc>
      </w:tr>
      <w:tr w:rsidR="005C2083" w:rsidRPr="00883F4B" w:rsidTr="007955CD"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8A68C5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5C2083" w:rsidRDefault="00995B60" w:rsidP="008A68C5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用户只有登录成功后才能进行购彩和支付相关的操作；</w:t>
            </w:r>
          </w:p>
          <w:p w:rsidR="00500ABB" w:rsidRDefault="00500ABB" w:rsidP="008A68C5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第三方</w:t>
            </w:r>
            <w:r>
              <w:rPr>
                <w:bCs/>
                <w:iCs/>
              </w:rPr>
              <w:t>登录</w:t>
            </w:r>
            <w:r>
              <w:rPr>
                <w:rFonts w:hint="eastAsia"/>
                <w:bCs/>
                <w:iCs/>
              </w:rPr>
              <w:t>的</w:t>
            </w:r>
            <w:r>
              <w:rPr>
                <w:bCs/>
                <w:iCs/>
              </w:rPr>
              <w:t>用户个人中心</w:t>
            </w:r>
            <w:r>
              <w:rPr>
                <w:bCs/>
                <w:iCs/>
              </w:rPr>
              <w:t>—</w:t>
            </w:r>
            <w:r>
              <w:rPr>
                <w:rFonts w:hint="eastAsia"/>
                <w:bCs/>
                <w:iCs/>
              </w:rPr>
              <w:t>设置</w:t>
            </w:r>
            <w:r>
              <w:rPr>
                <w:bCs/>
                <w:iCs/>
              </w:rPr>
              <w:t>中无修改登录密码项；</w:t>
            </w:r>
          </w:p>
          <w:p w:rsidR="000E5898" w:rsidRDefault="00500ABB" w:rsidP="008A68C5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lastRenderedPageBreak/>
              <w:t>用户</w:t>
            </w:r>
            <w:r>
              <w:rPr>
                <w:bCs/>
                <w:iCs/>
              </w:rPr>
              <w:t>登录后，</w:t>
            </w:r>
            <w:r>
              <w:rPr>
                <w:rFonts w:hint="eastAsia"/>
                <w:bCs/>
                <w:iCs/>
              </w:rPr>
              <w:t>不</w:t>
            </w:r>
            <w:r>
              <w:rPr>
                <w:bCs/>
                <w:iCs/>
              </w:rPr>
              <w:t>签退</w:t>
            </w:r>
            <w:r>
              <w:rPr>
                <w:rFonts w:hint="eastAsia"/>
                <w:bCs/>
                <w:iCs/>
              </w:rPr>
              <w:t>时</w:t>
            </w:r>
            <w:r>
              <w:rPr>
                <w:bCs/>
                <w:iCs/>
              </w:rPr>
              <w:t>始终记录用户登录状态，</w:t>
            </w:r>
            <w:r>
              <w:rPr>
                <w:rFonts w:hint="eastAsia"/>
                <w:bCs/>
                <w:iCs/>
              </w:rPr>
              <w:t>无需</w:t>
            </w:r>
            <w:r>
              <w:rPr>
                <w:bCs/>
                <w:iCs/>
              </w:rPr>
              <w:t>每次登录；</w:t>
            </w:r>
          </w:p>
          <w:p w:rsidR="000E5898" w:rsidRPr="00500ABB" w:rsidRDefault="00874E22" w:rsidP="008A68C5">
            <w:pPr>
              <w:rPr>
                <w:bCs/>
                <w:iCs/>
              </w:rPr>
            </w:pPr>
            <w:r>
              <w:rPr>
                <w:bCs/>
                <w:iCs/>
              </w:rPr>
              <w:t>当用户名和密码输入特殊</w:t>
            </w:r>
            <w:r w:rsidR="000E5898">
              <w:rPr>
                <w:bCs/>
                <w:iCs/>
              </w:rPr>
              <w:t>字符</w:t>
            </w:r>
            <w:r w:rsidR="000E5898">
              <w:rPr>
                <w:rFonts w:hint="eastAsia"/>
                <w:bCs/>
                <w:iCs/>
              </w:rPr>
              <w:t>，</w:t>
            </w:r>
            <w:r w:rsidR="000E5898">
              <w:rPr>
                <w:bCs/>
                <w:iCs/>
              </w:rPr>
              <w:t>点击提交按钮提示</w:t>
            </w:r>
            <w:r w:rsidR="000E5898">
              <w:rPr>
                <w:rFonts w:hint="eastAsia"/>
                <w:bCs/>
                <w:iCs/>
              </w:rPr>
              <w:t>“该账户不存在”</w:t>
            </w:r>
            <w:r>
              <w:rPr>
                <w:rFonts w:hint="eastAsia"/>
                <w:bCs/>
                <w:iCs/>
              </w:rPr>
              <w:t>或“密码错误”后</w:t>
            </w:r>
            <w:r w:rsidR="000E5898">
              <w:rPr>
                <w:rFonts w:hint="eastAsia"/>
                <w:bCs/>
                <w:iCs/>
              </w:rPr>
              <w:t>停留在登录页面；账号信息和密码栏不清空；</w:t>
            </w:r>
          </w:p>
        </w:tc>
      </w:tr>
      <w:tr w:rsidR="005C2083" w:rsidRPr="00883F4B" w:rsidTr="007955CD"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8A68C5">
            <w:r w:rsidRPr="00883F4B">
              <w:rPr>
                <w:rFonts w:hint="eastAsia"/>
              </w:rPr>
              <w:lastRenderedPageBreak/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5C2083" w:rsidRPr="00883F4B" w:rsidRDefault="005C2083" w:rsidP="008A68C5">
            <w:r>
              <w:rPr>
                <w:rFonts w:hint="eastAsia"/>
              </w:rPr>
              <w:t>无</w:t>
            </w:r>
          </w:p>
        </w:tc>
      </w:tr>
    </w:tbl>
    <w:p w:rsidR="0088729E" w:rsidRDefault="0037577D" w:rsidP="008A68C5">
      <w:pPr>
        <w:pStyle w:val="a0"/>
        <w:rPr>
          <w:lang w:eastAsia="x-none"/>
        </w:rPr>
      </w:pPr>
      <w:r>
        <w:rPr>
          <w:lang w:eastAsia="x-none"/>
        </w:rPr>
        <w:t>参考图</w:t>
      </w:r>
      <w:r>
        <w:rPr>
          <w:rFonts w:hint="eastAsia"/>
        </w:rPr>
        <w:t>：</w:t>
      </w:r>
    </w:p>
    <w:p w:rsidR="0037577D" w:rsidRPr="00821209" w:rsidRDefault="00843D87" w:rsidP="008A68C5">
      <w:pPr>
        <w:pStyle w:val="a0"/>
        <w:rPr>
          <w:lang w:eastAsia="x-none"/>
        </w:rPr>
      </w:pPr>
      <w:r w:rsidRPr="00843D87">
        <w:rPr>
          <w:noProof/>
          <w:lang w:bidi="km-KH"/>
        </w:rPr>
        <w:drawing>
          <wp:inline distT="0" distB="0" distL="0" distR="0">
            <wp:extent cx="2024865" cy="3600000"/>
            <wp:effectExtent l="0" t="0" r="0" b="635"/>
            <wp:docPr id="5" name="图片 5" descr="D:\pilottery\trunkdev2.0\documents\02Requirement\彩票APP\UI设计图\一期设计图\大厅\APP IOS--3-1登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ilottery\trunkdev2.0\documents\02Requirement\彩票APP\UI设计图\一期设计图\大厅\APP IOS--3-1登录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3A8" w:rsidRDefault="007923A8" w:rsidP="007923A8">
      <w:pPr>
        <w:pStyle w:val="2"/>
      </w:pPr>
      <w:r>
        <w:t>退出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7923A8" w:rsidRPr="00883F4B" w:rsidTr="007923A8">
        <w:tc>
          <w:tcPr>
            <w:tcW w:w="1384" w:type="dxa"/>
            <w:shd w:val="clear" w:color="auto" w:fill="D9D9D9"/>
            <w:vAlign w:val="center"/>
          </w:tcPr>
          <w:p w:rsidR="007923A8" w:rsidRPr="00883F4B" w:rsidRDefault="007923A8" w:rsidP="007923A8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7923A8" w:rsidRPr="00883F4B" w:rsidRDefault="007923A8" w:rsidP="007923A8">
            <w:pPr>
              <w:rPr>
                <w:iCs/>
              </w:rPr>
            </w:pPr>
            <w:r>
              <w:rPr>
                <w:rFonts w:hint="eastAsia"/>
                <w:iCs/>
              </w:rPr>
              <w:t>T002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7923A8" w:rsidRPr="00883F4B" w:rsidRDefault="007923A8" w:rsidP="007923A8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7923A8" w:rsidRPr="00883F4B" w:rsidRDefault="007923A8" w:rsidP="007923A8">
            <w:pPr>
              <w:rPr>
                <w:iCs/>
              </w:rPr>
            </w:pPr>
          </w:p>
        </w:tc>
      </w:tr>
      <w:tr w:rsidR="007923A8" w:rsidRPr="00883F4B" w:rsidTr="007923A8">
        <w:tc>
          <w:tcPr>
            <w:tcW w:w="1384" w:type="dxa"/>
            <w:shd w:val="clear" w:color="auto" w:fill="D9D9D9"/>
            <w:vAlign w:val="center"/>
          </w:tcPr>
          <w:p w:rsidR="007923A8" w:rsidRPr="00883F4B" w:rsidRDefault="007923A8" w:rsidP="007923A8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7923A8" w:rsidRPr="00883F4B" w:rsidRDefault="007923A8" w:rsidP="007923A8">
            <w:pPr>
              <w:rPr>
                <w:iCs/>
              </w:rPr>
            </w:pPr>
            <w:r>
              <w:rPr>
                <w:iCs/>
              </w:rPr>
              <w:t>退出登录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7923A8" w:rsidRPr="00883F4B" w:rsidRDefault="007923A8" w:rsidP="007923A8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7923A8" w:rsidRPr="00883F4B" w:rsidRDefault="007923A8" w:rsidP="007923A8">
            <w:pPr>
              <w:rPr>
                <w:iCs/>
              </w:rPr>
            </w:pPr>
          </w:p>
        </w:tc>
      </w:tr>
      <w:tr w:rsidR="007923A8" w:rsidRPr="00883F4B" w:rsidTr="007923A8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7923A8" w:rsidRPr="00883F4B" w:rsidRDefault="007923A8" w:rsidP="007923A8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7923A8" w:rsidRPr="00883F4B" w:rsidRDefault="007923A8" w:rsidP="007923A8">
            <w:r>
              <w:t>退出当前用户登录</w:t>
            </w:r>
            <w:r>
              <w:rPr>
                <w:rFonts w:hint="eastAsia"/>
              </w:rPr>
              <w:t>；</w:t>
            </w:r>
          </w:p>
        </w:tc>
      </w:tr>
      <w:tr w:rsidR="007923A8" w:rsidRPr="00883F4B" w:rsidTr="007923A8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7923A8" w:rsidRPr="00883F4B" w:rsidRDefault="007923A8" w:rsidP="007923A8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7923A8" w:rsidRPr="007923A8" w:rsidRDefault="007923A8" w:rsidP="007923A8">
            <w:r>
              <w:rPr>
                <w:rFonts w:hint="eastAsia"/>
              </w:rPr>
              <w:t>【退出登录】注销当前登录的用户；</w:t>
            </w:r>
          </w:p>
        </w:tc>
      </w:tr>
      <w:tr w:rsidR="007923A8" w:rsidRPr="00883F4B" w:rsidTr="007923A8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7923A8" w:rsidRPr="00883F4B" w:rsidRDefault="007923A8" w:rsidP="007923A8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7923A8" w:rsidRPr="00883F4B" w:rsidRDefault="00CC7D39" w:rsidP="007923A8">
            <w:r>
              <w:rPr>
                <w:rFonts w:hint="eastAsia"/>
              </w:rPr>
              <w:t>无</w:t>
            </w:r>
          </w:p>
        </w:tc>
      </w:tr>
      <w:tr w:rsidR="007923A8" w:rsidRPr="00883F4B" w:rsidTr="007923A8">
        <w:tc>
          <w:tcPr>
            <w:tcW w:w="1384" w:type="dxa"/>
            <w:shd w:val="clear" w:color="auto" w:fill="D9D9D9"/>
            <w:vAlign w:val="center"/>
          </w:tcPr>
          <w:p w:rsidR="007923A8" w:rsidRPr="00883F4B" w:rsidRDefault="007923A8" w:rsidP="007923A8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7923A8" w:rsidRPr="00FE4DC0" w:rsidRDefault="007923A8" w:rsidP="007923A8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无</w:t>
            </w:r>
          </w:p>
        </w:tc>
      </w:tr>
      <w:tr w:rsidR="007923A8" w:rsidRPr="00883F4B" w:rsidTr="007923A8">
        <w:tc>
          <w:tcPr>
            <w:tcW w:w="1384" w:type="dxa"/>
            <w:shd w:val="clear" w:color="auto" w:fill="D9D9D9"/>
            <w:vAlign w:val="center"/>
          </w:tcPr>
          <w:p w:rsidR="007923A8" w:rsidRPr="00883F4B" w:rsidRDefault="007923A8" w:rsidP="007923A8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7923A8" w:rsidRDefault="00500ABB" w:rsidP="00CC7D39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退出登录后，无法进行游戏投注操作，不可</w:t>
            </w:r>
            <w:r>
              <w:rPr>
                <w:bCs/>
                <w:iCs/>
              </w:rPr>
              <w:t>查看</w:t>
            </w:r>
            <w:r w:rsidR="00CC7D39">
              <w:rPr>
                <w:rFonts w:hint="eastAsia"/>
                <w:bCs/>
                <w:iCs/>
              </w:rPr>
              <w:t>个人中心</w:t>
            </w:r>
            <w:r w:rsidR="00CC7D39">
              <w:rPr>
                <w:rFonts w:hint="eastAsia"/>
                <w:bCs/>
                <w:iCs/>
              </w:rPr>
              <w:t>;</w:t>
            </w:r>
          </w:p>
          <w:p w:rsidR="00296808" w:rsidRPr="00500ABB" w:rsidRDefault="00500ABB" w:rsidP="00CC7D39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签退</w:t>
            </w:r>
            <w:r>
              <w:rPr>
                <w:bCs/>
                <w:iCs/>
              </w:rPr>
              <w:t>后</w:t>
            </w:r>
            <w:r w:rsidR="00C251D3">
              <w:rPr>
                <w:rFonts w:hint="eastAsia"/>
                <w:bCs/>
                <w:iCs/>
              </w:rPr>
              <w:t>再</w:t>
            </w:r>
            <w:r w:rsidR="00C251D3">
              <w:rPr>
                <w:bCs/>
                <w:iCs/>
              </w:rPr>
              <w:t>进入</w:t>
            </w:r>
            <w:r>
              <w:rPr>
                <w:bCs/>
                <w:iCs/>
              </w:rPr>
              <w:t>登录</w:t>
            </w:r>
            <w:r>
              <w:rPr>
                <w:rFonts w:hint="eastAsia"/>
                <w:bCs/>
                <w:iCs/>
              </w:rPr>
              <w:t>页面不</w:t>
            </w:r>
            <w:r>
              <w:rPr>
                <w:bCs/>
                <w:iCs/>
              </w:rPr>
              <w:t>保留用户名和登录密码；</w:t>
            </w:r>
          </w:p>
        </w:tc>
      </w:tr>
      <w:tr w:rsidR="007923A8" w:rsidRPr="00883F4B" w:rsidTr="007923A8">
        <w:tc>
          <w:tcPr>
            <w:tcW w:w="1384" w:type="dxa"/>
            <w:shd w:val="clear" w:color="auto" w:fill="D9D9D9"/>
            <w:vAlign w:val="center"/>
          </w:tcPr>
          <w:p w:rsidR="007923A8" w:rsidRPr="00883F4B" w:rsidRDefault="007923A8" w:rsidP="007923A8">
            <w:r w:rsidRPr="00883F4B">
              <w:rPr>
                <w:rFonts w:hint="eastAsia"/>
              </w:rPr>
              <w:lastRenderedPageBreak/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7923A8" w:rsidRPr="00883F4B" w:rsidRDefault="007923A8" w:rsidP="007923A8">
            <w:r>
              <w:rPr>
                <w:rFonts w:hint="eastAsia"/>
              </w:rPr>
              <w:t>无</w:t>
            </w:r>
          </w:p>
        </w:tc>
      </w:tr>
    </w:tbl>
    <w:p w:rsidR="007923A8" w:rsidRDefault="00843D87" w:rsidP="007923A8">
      <w:pPr>
        <w:pStyle w:val="a0"/>
        <w:rPr>
          <w:lang w:val="x-none" w:eastAsia="x-none"/>
        </w:rPr>
      </w:pPr>
      <w:r>
        <w:rPr>
          <w:lang w:val="x-none" w:eastAsia="x-none"/>
        </w:rPr>
        <w:t>参考图</w:t>
      </w:r>
      <w:r>
        <w:rPr>
          <w:rFonts w:hint="eastAsia"/>
          <w:lang w:val="x-none"/>
        </w:rPr>
        <w:t>：</w:t>
      </w:r>
    </w:p>
    <w:p w:rsidR="00843D87" w:rsidRPr="007923A8" w:rsidRDefault="00843D87" w:rsidP="007923A8">
      <w:pPr>
        <w:pStyle w:val="a0"/>
        <w:rPr>
          <w:lang w:val="x-none" w:eastAsia="x-none"/>
        </w:rPr>
      </w:pPr>
      <w:r w:rsidRPr="00843D87">
        <w:rPr>
          <w:noProof/>
          <w:lang w:bidi="km-KH"/>
        </w:rPr>
        <w:drawing>
          <wp:inline distT="0" distB="0" distL="0" distR="0">
            <wp:extent cx="2024865" cy="3600000"/>
            <wp:effectExtent l="0" t="0" r="0" b="635"/>
            <wp:docPr id="17" name="图片 17" descr="D:\pilottery\trunkdev2.0\documents\02Requirement\彩票APP\UI设计图\一期设计图\个人中心\APP IOS--退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ilottery\trunkdev2.0\documents\02Requirement\彩票APP\UI设计图\一期设计图\个人中心\APP IOS--退出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083" w:rsidRDefault="008A68C5" w:rsidP="008A68C5">
      <w:pPr>
        <w:pStyle w:val="2"/>
      </w:pPr>
      <w:r>
        <w:rPr>
          <w:rFonts w:hint="eastAsia"/>
        </w:rPr>
        <w:t>注册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5C2083" w:rsidRPr="00883F4B" w:rsidTr="007955CD"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8A68C5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5C2083" w:rsidRPr="00883F4B" w:rsidRDefault="007955CD" w:rsidP="008A68C5">
            <w:pPr>
              <w:rPr>
                <w:iCs/>
              </w:rPr>
            </w:pPr>
            <w:r>
              <w:rPr>
                <w:iCs/>
              </w:rPr>
              <w:t>T</w:t>
            </w:r>
            <w:r w:rsidR="00AA5033">
              <w:rPr>
                <w:rFonts w:hint="eastAsia"/>
                <w:iCs/>
              </w:rPr>
              <w:t>0003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5C2083" w:rsidRPr="00883F4B" w:rsidRDefault="005C2083" w:rsidP="008A68C5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5C2083" w:rsidRPr="00883F4B" w:rsidRDefault="005C2083" w:rsidP="008A68C5">
            <w:pPr>
              <w:rPr>
                <w:iCs/>
              </w:rPr>
            </w:pPr>
          </w:p>
        </w:tc>
      </w:tr>
      <w:tr w:rsidR="005C2083" w:rsidRPr="00883F4B" w:rsidTr="007955CD"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8A68C5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5C2083" w:rsidRPr="00883F4B" w:rsidRDefault="00995B60" w:rsidP="008A68C5">
            <w:pPr>
              <w:rPr>
                <w:iCs/>
              </w:rPr>
            </w:pPr>
            <w:r>
              <w:rPr>
                <w:rFonts w:hint="eastAsia"/>
                <w:iCs/>
              </w:rPr>
              <w:t>新用户注册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5C2083" w:rsidRPr="00883F4B" w:rsidRDefault="005C2083" w:rsidP="008A68C5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5C2083" w:rsidRPr="00883F4B" w:rsidRDefault="005C2083" w:rsidP="008A68C5">
            <w:pPr>
              <w:rPr>
                <w:iCs/>
              </w:rPr>
            </w:pPr>
          </w:p>
        </w:tc>
      </w:tr>
      <w:tr w:rsidR="005C2083" w:rsidRPr="00883F4B" w:rsidTr="007955CD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8A68C5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5C2083" w:rsidRPr="00883F4B" w:rsidRDefault="00995B60" w:rsidP="008A68C5">
            <w:r>
              <w:rPr>
                <w:rFonts w:hint="eastAsia"/>
              </w:rPr>
              <w:t>新用户注册账户</w:t>
            </w:r>
          </w:p>
        </w:tc>
      </w:tr>
      <w:tr w:rsidR="005C2083" w:rsidRPr="00883F4B" w:rsidTr="007955CD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8A68C5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5C2083" w:rsidRDefault="004A1BB9" w:rsidP="00092589">
            <w:pPr>
              <w:pStyle w:val="a8"/>
              <w:numPr>
                <w:ilvl w:val="0"/>
                <w:numId w:val="10"/>
              </w:numPr>
              <w:ind w:firstLineChars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手机号码：</w:t>
            </w:r>
          </w:p>
          <w:p w:rsidR="004A1BB9" w:rsidRDefault="004A1BB9" w:rsidP="00092589">
            <w:pPr>
              <w:pStyle w:val="a8"/>
              <w:numPr>
                <w:ilvl w:val="0"/>
                <w:numId w:val="10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发送</w:t>
            </w:r>
            <w:r>
              <w:rPr>
                <w:rFonts w:hint="eastAsia"/>
                <w:lang w:val="en-US" w:eastAsia="zh-CN"/>
              </w:rPr>
              <w:t>验证码按钮：点击往填写的手机号码中发送验证码；点击后进行倒计时，有效期</w:t>
            </w:r>
            <w:r>
              <w:rPr>
                <w:rFonts w:hint="eastAsia"/>
                <w:lang w:val="en-US" w:eastAsia="zh-CN"/>
              </w:rPr>
              <w:t>60s</w:t>
            </w:r>
            <w:r>
              <w:rPr>
                <w:rFonts w:hint="eastAsia"/>
                <w:lang w:val="en-US" w:eastAsia="zh-CN"/>
              </w:rPr>
              <w:t>；过期后显示“重新发送”；</w:t>
            </w:r>
          </w:p>
          <w:p w:rsidR="004A1BB9" w:rsidRDefault="004A1BB9" w:rsidP="00092589">
            <w:pPr>
              <w:pStyle w:val="a8"/>
              <w:numPr>
                <w:ilvl w:val="0"/>
                <w:numId w:val="10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验证码</w:t>
            </w:r>
            <w:r>
              <w:rPr>
                <w:rFonts w:hint="eastAsia"/>
                <w:lang w:val="en-US" w:eastAsia="zh-CN"/>
              </w:rPr>
              <w:t>：</w:t>
            </w:r>
            <w:r>
              <w:rPr>
                <w:lang w:val="en-US" w:eastAsia="zh-CN"/>
              </w:rPr>
              <w:t>输入手机收到的</w:t>
            </w:r>
            <w:r>
              <w:rPr>
                <w:rFonts w:hint="eastAsia"/>
                <w:lang w:val="en-US" w:eastAsia="zh-CN"/>
              </w:rPr>
              <w:t>6</w:t>
            </w:r>
            <w:r>
              <w:rPr>
                <w:rFonts w:hint="eastAsia"/>
                <w:lang w:val="en-US" w:eastAsia="zh-CN"/>
              </w:rPr>
              <w:t>位数字验证码</w:t>
            </w:r>
          </w:p>
          <w:p w:rsidR="00A163D7" w:rsidRDefault="00276BAD" w:rsidP="008A68C5">
            <w:pPr>
              <w:pStyle w:val="a8"/>
              <w:ind w:firstLineChars="0" w:firstLine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【下一步】</w:t>
            </w:r>
          </w:p>
          <w:p w:rsidR="004A1BB9" w:rsidRDefault="004A1BB9" w:rsidP="00092589">
            <w:pPr>
              <w:pStyle w:val="a8"/>
              <w:numPr>
                <w:ilvl w:val="0"/>
                <w:numId w:val="11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用户名</w:t>
            </w:r>
            <w:r>
              <w:rPr>
                <w:rFonts w:hint="eastAsia"/>
                <w:lang w:val="en-US" w:eastAsia="zh-CN"/>
              </w:rPr>
              <w:t>：</w:t>
            </w:r>
            <w:r>
              <w:rPr>
                <w:lang w:val="en-US" w:eastAsia="zh-CN"/>
              </w:rPr>
              <w:t>设置一个系统用户名</w:t>
            </w:r>
            <w:r>
              <w:rPr>
                <w:rFonts w:hint="eastAsia"/>
                <w:lang w:val="en-US" w:eastAsia="zh-CN"/>
              </w:rPr>
              <w:t>；</w:t>
            </w:r>
            <w:r w:rsidR="00874E22">
              <w:rPr>
                <w:rFonts w:hint="eastAsia"/>
                <w:lang w:val="en-US" w:eastAsia="zh-CN"/>
              </w:rPr>
              <w:t>4-2</w:t>
            </w:r>
            <w:r>
              <w:rPr>
                <w:rFonts w:hint="eastAsia"/>
                <w:lang w:val="en-US" w:eastAsia="zh-CN"/>
              </w:rPr>
              <w:t>0</w:t>
            </w:r>
            <w:r>
              <w:rPr>
                <w:rFonts w:hint="eastAsia"/>
                <w:lang w:val="en-US" w:eastAsia="zh-CN"/>
              </w:rPr>
              <w:t>个字符；</w:t>
            </w:r>
            <w:r>
              <w:rPr>
                <w:lang w:val="en-US" w:eastAsia="zh-CN"/>
              </w:rPr>
              <w:t>必填项</w:t>
            </w:r>
            <w:r>
              <w:rPr>
                <w:rFonts w:hint="eastAsia"/>
                <w:lang w:val="en-US" w:eastAsia="zh-CN"/>
              </w:rPr>
              <w:t>；</w:t>
            </w:r>
            <w:r w:rsidR="000E5898">
              <w:rPr>
                <w:rFonts w:hint="eastAsia"/>
                <w:lang w:val="en-US" w:eastAsia="zh-CN"/>
              </w:rPr>
              <w:t>超长度不可输入；</w:t>
            </w:r>
          </w:p>
          <w:p w:rsidR="00276BAD" w:rsidRDefault="00276BAD" w:rsidP="00092589">
            <w:pPr>
              <w:pStyle w:val="a8"/>
              <w:numPr>
                <w:ilvl w:val="0"/>
                <w:numId w:val="11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设置密码</w:t>
            </w:r>
            <w:r>
              <w:rPr>
                <w:rFonts w:hint="eastAsia"/>
                <w:lang w:val="en-US" w:eastAsia="zh-CN"/>
              </w:rPr>
              <w:t>：</w:t>
            </w:r>
            <w:r w:rsidR="004A1BB9">
              <w:rPr>
                <w:rFonts w:hint="eastAsia"/>
                <w:lang w:val="en-US" w:eastAsia="zh-CN"/>
              </w:rPr>
              <w:t>6-</w:t>
            </w:r>
            <w:r w:rsidR="004A1BB9">
              <w:rPr>
                <w:lang w:val="en-US" w:eastAsia="zh-CN"/>
              </w:rPr>
              <w:t>10</w:t>
            </w:r>
            <w:r w:rsidR="004A1BB9">
              <w:rPr>
                <w:lang w:val="en-US" w:eastAsia="zh-CN"/>
              </w:rPr>
              <w:t>位仅数字组成的登录密码</w:t>
            </w:r>
            <w:r w:rsidR="004A1BB9">
              <w:rPr>
                <w:rFonts w:hint="eastAsia"/>
                <w:lang w:val="en-US" w:eastAsia="zh-CN"/>
              </w:rPr>
              <w:t>；</w:t>
            </w:r>
            <w:r w:rsidR="000E5898">
              <w:rPr>
                <w:rFonts w:hint="eastAsia"/>
                <w:lang w:val="en-US" w:eastAsia="zh-CN"/>
              </w:rPr>
              <w:t>超长度不可输入；</w:t>
            </w:r>
          </w:p>
          <w:p w:rsidR="00276BAD" w:rsidRPr="00455322" w:rsidRDefault="00276BAD" w:rsidP="00092589">
            <w:pPr>
              <w:pStyle w:val="a8"/>
              <w:numPr>
                <w:ilvl w:val="0"/>
                <w:numId w:val="11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再次输入密码</w:t>
            </w:r>
            <w:r>
              <w:rPr>
                <w:rFonts w:hint="eastAsia"/>
                <w:lang w:val="en-US" w:eastAsia="zh-CN"/>
              </w:rPr>
              <w:t>：</w:t>
            </w:r>
            <w:r w:rsidR="004A1BB9">
              <w:rPr>
                <w:rFonts w:hint="eastAsia"/>
                <w:lang w:val="en-US" w:eastAsia="zh-CN"/>
              </w:rPr>
              <w:t>重复以上输入过的登录密码；</w:t>
            </w:r>
          </w:p>
        </w:tc>
      </w:tr>
      <w:tr w:rsidR="005C2083" w:rsidRPr="00883F4B" w:rsidTr="007955CD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1C33B7">
            <w:pPr>
              <w:ind w:firstLineChars="300" w:firstLine="630"/>
            </w:pPr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5C2083" w:rsidRPr="00883F4B" w:rsidRDefault="00481929" w:rsidP="00995B60">
            <w:r>
              <w:rPr>
                <w:rFonts w:hint="eastAsia"/>
              </w:rPr>
              <w:t>验证码输入正确后，新用户注册成功！</w:t>
            </w:r>
          </w:p>
        </w:tc>
      </w:tr>
      <w:tr w:rsidR="005C2083" w:rsidRPr="00883F4B" w:rsidTr="007955CD"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8A68C5">
            <w:r w:rsidRPr="00883F4B">
              <w:rPr>
                <w:rFonts w:hint="eastAsia"/>
              </w:rPr>
              <w:lastRenderedPageBreak/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0E5898" w:rsidRPr="00FE4DC0" w:rsidRDefault="004A1BB9" w:rsidP="008A68C5">
            <w:pPr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t>网络连接异常</w:t>
            </w:r>
            <w:r>
              <w:rPr>
                <w:rFonts w:hint="eastAsia"/>
                <w:noProof/>
                <w:szCs w:val="21"/>
              </w:rPr>
              <w:t>！</w:t>
            </w:r>
          </w:p>
        </w:tc>
      </w:tr>
      <w:tr w:rsidR="005C2083" w:rsidRPr="00883F4B" w:rsidTr="007955CD"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8A68C5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4A1BB9" w:rsidRDefault="004A1BB9" w:rsidP="008A68C5">
            <w:pPr>
              <w:rPr>
                <w:bCs/>
                <w:iCs/>
              </w:rPr>
            </w:pPr>
            <w:r>
              <w:rPr>
                <w:bCs/>
                <w:iCs/>
              </w:rPr>
              <w:t>无需验证手机号码的位数</w:t>
            </w:r>
            <w:r>
              <w:rPr>
                <w:rFonts w:hint="eastAsia"/>
                <w:bCs/>
                <w:iCs/>
              </w:rPr>
              <w:t>；</w:t>
            </w:r>
          </w:p>
          <w:p w:rsidR="004A1BB9" w:rsidRDefault="004A1BB9" w:rsidP="008A68C5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验证手机验证码的正确性；</w:t>
            </w:r>
          </w:p>
          <w:p w:rsidR="0058102F" w:rsidRDefault="0058102F" w:rsidP="008A68C5">
            <w:pPr>
              <w:rPr>
                <w:bCs/>
                <w:iCs/>
              </w:rPr>
            </w:pPr>
            <w:r>
              <w:rPr>
                <w:bCs/>
                <w:iCs/>
              </w:rPr>
              <w:t>用户名是否唯一</w:t>
            </w:r>
            <w:r>
              <w:rPr>
                <w:rFonts w:hint="eastAsia"/>
                <w:bCs/>
                <w:iCs/>
              </w:rPr>
              <w:t>；</w:t>
            </w:r>
          </w:p>
          <w:p w:rsidR="004A1BB9" w:rsidRDefault="004A1BB9" w:rsidP="008A68C5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验证两次输入的密码是否一致；</w:t>
            </w:r>
          </w:p>
          <w:p w:rsidR="000E5898" w:rsidRDefault="00443200" w:rsidP="008A68C5">
            <w:pPr>
              <w:rPr>
                <w:bCs/>
                <w:iCs/>
              </w:rPr>
            </w:pPr>
            <w:r>
              <w:rPr>
                <w:bCs/>
                <w:iCs/>
              </w:rPr>
              <w:t>每个步骤输入的信息均为必填项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当该页面的信息未填写完全时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页面按钮置灰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不可用</w:t>
            </w:r>
            <w:r>
              <w:rPr>
                <w:rFonts w:hint="eastAsia"/>
                <w:bCs/>
                <w:iCs/>
              </w:rPr>
              <w:t>；当信息填写完成后，按钮变为可用状态；</w:t>
            </w:r>
          </w:p>
          <w:p w:rsidR="000E5898" w:rsidRDefault="000E5898" w:rsidP="008A68C5">
            <w:pPr>
              <w:rPr>
                <w:bCs/>
                <w:iCs/>
              </w:rPr>
            </w:pPr>
            <w:r>
              <w:rPr>
                <w:bCs/>
                <w:iCs/>
              </w:rPr>
              <w:t>点击手机号码时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弹出手机数字键</w:t>
            </w:r>
            <w:r>
              <w:rPr>
                <w:rFonts w:hint="eastAsia"/>
                <w:bCs/>
                <w:iCs/>
              </w:rPr>
              <w:t>盘，当输入的手机号码存在特殊字符时，点击获取验证码提示：“请输入正确的手机号</w:t>
            </w:r>
            <w:r w:rsidR="00874E22">
              <w:rPr>
                <w:rFonts w:hint="eastAsia"/>
                <w:bCs/>
                <w:iCs/>
              </w:rPr>
              <w:t>！</w:t>
            </w:r>
            <w:r>
              <w:rPr>
                <w:rFonts w:hint="eastAsia"/>
                <w:bCs/>
                <w:iCs/>
              </w:rPr>
              <w:t>”</w:t>
            </w:r>
          </w:p>
          <w:p w:rsidR="00874E22" w:rsidRPr="00883F4B" w:rsidRDefault="00874E22" w:rsidP="008A68C5">
            <w:pPr>
              <w:rPr>
                <w:bCs/>
                <w:iCs/>
              </w:rPr>
            </w:pPr>
            <w:r>
              <w:rPr>
                <w:bCs/>
                <w:iCs/>
              </w:rPr>
              <w:t>用户名和密码输入完成后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提交时进行校验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当输入特殊字符时</w:t>
            </w:r>
            <w:r>
              <w:rPr>
                <w:rFonts w:hint="eastAsia"/>
                <w:bCs/>
                <w:iCs/>
              </w:rPr>
              <w:t>，提示：“用户名或密码存在异常，请重新输入！”</w:t>
            </w:r>
          </w:p>
        </w:tc>
      </w:tr>
      <w:tr w:rsidR="005C2083" w:rsidRPr="00883F4B" w:rsidTr="007955CD"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8A68C5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5C2083" w:rsidRPr="00883F4B" w:rsidRDefault="004A1BB9" w:rsidP="008A68C5">
            <w:r>
              <w:rPr>
                <w:rFonts w:hint="eastAsia"/>
              </w:rPr>
              <w:t>用户注册成功后，系统会给该用户分配一个</w:t>
            </w:r>
            <w:r>
              <w:rPr>
                <w:rFonts w:hint="eastAsia"/>
              </w:rPr>
              <w:t>user</w:t>
            </w:r>
            <w:r>
              <w:t xml:space="preserve"> id</w:t>
            </w:r>
            <w:r>
              <w:rPr>
                <w:rFonts w:hint="eastAsia"/>
              </w:rPr>
              <w:t>；</w:t>
            </w:r>
            <w:r>
              <w:t>该</w:t>
            </w:r>
            <w:r w:rsidR="00817DAC">
              <w:t>id</w:t>
            </w:r>
            <w:r w:rsidR="00817DAC">
              <w:t>是唯一的标识</w:t>
            </w:r>
            <w:r w:rsidR="00817DAC">
              <w:rPr>
                <w:rFonts w:hint="eastAsia"/>
              </w:rPr>
              <w:t>；</w:t>
            </w:r>
          </w:p>
        </w:tc>
      </w:tr>
    </w:tbl>
    <w:p w:rsidR="005C2083" w:rsidRDefault="00843D87" w:rsidP="008A68C5">
      <w:pPr>
        <w:pStyle w:val="a0"/>
      </w:pPr>
      <w:r>
        <w:t>参考图</w:t>
      </w:r>
      <w:r>
        <w:rPr>
          <w:rFonts w:hint="eastAsia"/>
        </w:rPr>
        <w:t>：</w:t>
      </w:r>
    </w:p>
    <w:p w:rsidR="00843D87" w:rsidRDefault="00843D87" w:rsidP="008A68C5">
      <w:pPr>
        <w:pStyle w:val="a0"/>
      </w:pPr>
      <w:r w:rsidRPr="00843D87">
        <w:rPr>
          <w:noProof/>
          <w:lang w:bidi="km-KH"/>
        </w:rPr>
        <w:drawing>
          <wp:inline distT="0" distB="0" distL="0" distR="0">
            <wp:extent cx="2024865" cy="3600000"/>
            <wp:effectExtent l="0" t="0" r="0" b="635"/>
            <wp:docPr id="6" name="图片 6" descr="D:\pilottery\trunkdev2.0\documents\02Requirement\彩票APP\UI设计图\一期设计图\大厅\APP IOS--2-1注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lottery\trunkdev2.0\documents\02Requirement\彩票APP\UI设计图\一期设计图\大厅\APP IOS--2-1注册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843D87">
        <w:rPr>
          <w:noProof/>
          <w:lang w:bidi="km-KH"/>
        </w:rPr>
        <w:drawing>
          <wp:inline distT="0" distB="0" distL="0" distR="0">
            <wp:extent cx="2024865" cy="3600000"/>
            <wp:effectExtent l="0" t="0" r="0" b="635"/>
            <wp:docPr id="9" name="图片 9" descr="D:\pilottery\trunkdev2.0\documents\02Requirement\彩票APP\UI设计图\一期设计图\大厅\APP IOS--2-1注册-接收验证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ilottery\trunkdev2.0\documents\02Requirement\彩票APP\UI设计图\一期设计图\大厅\APP IOS--2-1注册-接收验证码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D87" w:rsidRPr="00C63523" w:rsidRDefault="00843D87" w:rsidP="008A68C5">
      <w:pPr>
        <w:pStyle w:val="a0"/>
      </w:pPr>
      <w:r w:rsidRPr="00843D87">
        <w:rPr>
          <w:noProof/>
          <w:lang w:bidi="km-KH"/>
        </w:rPr>
        <w:lastRenderedPageBreak/>
        <w:drawing>
          <wp:inline distT="0" distB="0" distL="0" distR="0">
            <wp:extent cx="2024865" cy="3600000"/>
            <wp:effectExtent l="0" t="0" r="0" b="635"/>
            <wp:docPr id="15" name="图片 15" descr="D:\pilottery\trunkdev2.0\documents\02Requirement\彩票APP\UI设计图\一期设计图\大厅\APP IOS--2-2填写用户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ilottery\trunkdev2.0\documents\02Requirement\彩票APP\UI设计图\一期设计图\大厅\APP IOS--2-2填写用户信息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DB2" w:rsidRDefault="006F6DB2" w:rsidP="0058102F">
      <w:pPr>
        <w:pStyle w:val="2"/>
        <w:rPr>
          <w:lang w:eastAsia="zh-CN"/>
        </w:rPr>
      </w:pPr>
      <w:r>
        <w:t>11</w:t>
      </w:r>
      <w:r>
        <w:t>选</w:t>
      </w:r>
      <w:r>
        <w:rPr>
          <w:rFonts w:hint="eastAsia"/>
          <w:lang w:eastAsia="zh-CN"/>
        </w:rPr>
        <w:t>5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B20229" w:rsidRPr="00883F4B" w:rsidTr="00BF6D23">
        <w:tc>
          <w:tcPr>
            <w:tcW w:w="1384" w:type="dxa"/>
            <w:shd w:val="clear" w:color="auto" w:fill="D9D9D9"/>
            <w:vAlign w:val="center"/>
          </w:tcPr>
          <w:p w:rsidR="00B20229" w:rsidRPr="00883F4B" w:rsidRDefault="00B20229" w:rsidP="00BF6D23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B20229" w:rsidRPr="00883F4B" w:rsidRDefault="00D41A3C" w:rsidP="00BF6D23">
            <w:pPr>
              <w:rPr>
                <w:iCs/>
              </w:rPr>
            </w:pPr>
            <w:r>
              <w:rPr>
                <w:rFonts w:hint="eastAsia"/>
                <w:iCs/>
              </w:rPr>
              <w:t>T004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B20229" w:rsidRPr="00883F4B" w:rsidRDefault="00B20229" w:rsidP="00BF6D23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B20229" w:rsidRPr="00883F4B" w:rsidRDefault="00B20229" w:rsidP="00BF6D23">
            <w:pPr>
              <w:rPr>
                <w:iCs/>
              </w:rPr>
            </w:pPr>
          </w:p>
        </w:tc>
      </w:tr>
      <w:tr w:rsidR="00B20229" w:rsidRPr="00883F4B" w:rsidTr="00BF6D23">
        <w:tc>
          <w:tcPr>
            <w:tcW w:w="1384" w:type="dxa"/>
            <w:shd w:val="clear" w:color="auto" w:fill="D9D9D9"/>
            <w:vAlign w:val="center"/>
          </w:tcPr>
          <w:p w:rsidR="00B20229" w:rsidRPr="00883F4B" w:rsidRDefault="00B20229" w:rsidP="00BF6D23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B20229" w:rsidRPr="00883F4B" w:rsidRDefault="00B20229" w:rsidP="00BF6D23">
            <w:pPr>
              <w:rPr>
                <w:iCs/>
              </w:rPr>
            </w:pPr>
            <w:r>
              <w:rPr>
                <w:rFonts w:hint="eastAsia"/>
                <w:iCs/>
              </w:rPr>
              <w:t>11</w:t>
            </w:r>
            <w:r>
              <w:rPr>
                <w:rFonts w:hint="eastAsia"/>
                <w:iCs/>
              </w:rPr>
              <w:t>选</w:t>
            </w:r>
            <w:r>
              <w:rPr>
                <w:rFonts w:hint="eastAsia"/>
                <w:iCs/>
              </w:rPr>
              <w:t>5</w:t>
            </w:r>
            <w:r>
              <w:rPr>
                <w:rFonts w:hint="eastAsia"/>
                <w:iCs/>
              </w:rPr>
              <w:t>投注页面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B20229" w:rsidRPr="00883F4B" w:rsidRDefault="00B20229" w:rsidP="00BF6D23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B20229" w:rsidRPr="00883F4B" w:rsidRDefault="00B20229" w:rsidP="00BF6D23">
            <w:pPr>
              <w:rPr>
                <w:iCs/>
              </w:rPr>
            </w:pPr>
            <w:r>
              <w:rPr>
                <w:rFonts w:hint="eastAsia"/>
                <w:iCs/>
              </w:rPr>
              <w:t>高</w:t>
            </w:r>
          </w:p>
        </w:tc>
      </w:tr>
      <w:tr w:rsidR="00B20229" w:rsidRPr="00883F4B" w:rsidTr="00BF6D23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B20229" w:rsidRPr="00883F4B" w:rsidRDefault="00B20229" w:rsidP="00BF6D23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B20229" w:rsidRPr="00883F4B" w:rsidRDefault="00B20229" w:rsidP="00BF6D23"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选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的游戏投注页面</w:t>
            </w:r>
          </w:p>
        </w:tc>
      </w:tr>
      <w:tr w:rsidR="00B20229" w:rsidRPr="00883F4B" w:rsidTr="00BF6D23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B20229" w:rsidRPr="00883F4B" w:rsidRDefault="00B20229" w:rsidP="00BF6D23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B20229" w:rsidRDefault="00A05A8F" w:rsidP="00A05A8F">
            <w:pPr>
              <w:rPr>
                <w:iCs/>
              </w:rPr>
            </w:pPr>
            <w:r>
              <w:rPr>
                <w:iCs/>
              </w:rPr>
              <w:t>页面元素</w:t>
            </w:r>
            <w:r>
              <w:rPr>
                <w:rFonts w:hint="eastAsia"/>
                <w:iCs/>
              </w:rPr>
              <w:t>：</w:t>
            </w:r>
          </w:p>
          <w:p w:rsidR="00A05A8F" w:rsidRDefault="00A05A8F" w:rsidP="00BE690A">
            <w:pPr>
              <w:pStyle w:val="a8"/>
              <w:numPr>
                <w:ilvl w:val="0"/>
                <w:numId w:val="61"/>
              </w:numPr>
              <w:ind w:firstLineChars="0"/>
              <w:rPr>
                <w:iCs/>
              </w:rPr>
            </w:pPr>
            <w:r>
              <w:rPr>
                <w:rFonts w:hint="eastAsia"/>
                <w:iCs/>
              </w:rPr>
              <w:t>玩法名称</w:t>
            </w:r>
            <w:r w:rsidR="00E40ED7">
              <w:rPr>
                <w:rFonts w:hint="eastAsia"/>
                <w:iCs/>
                <w:lang w:eastAsia="zh-CN"/>
              </w:rPr>
              <w:t>（页面顶端居中）：点击选择其他玩法；根据选择的玩法名而显示</w:t>
            </w:r>
            <w:r>
              <w:rPr>
                <w:rFonts w:hint="eastAsia"/>
                <w:iCs/>
                <w:lang w:eastAsia="zh-CN"/>
              </w:rPr>
              <w:t>；</w:t>
            </w:r>
          </w:p>
          <w:p w:rsidR="00A05A8F" w:rsidRDefault="00A05A8F" w:rsidP="00BE690A">
            <w:pPr>
              <w:pStyle w:val="a8"/>
              <w:numPr>
                <w:ilvl w:val="0"/>
                <w:numId w:val="61"/>
              </w:numPr>
              <w:ind w:firstLineChars="0"/>
              <w:rPr>
                <w:iCs/>
              </w:rPr>
            </w:pPr>
            <w:r>
              <w:rPr>
                <w:rFonts w:hint="eastAsia"/>
                <w:iCs/>
              </w:rPr>
              <w:t>投注助手</w:t>
            </w:r>
            <w:r>
              <w:rPr>
                <w:rFonts w:hint="eastAsia"/>
                <w:iCs/>
                <w:lang w:eastAsia="zh-CN"/>
              </w:rPr>
              <w:t>（页面右上角）：点击弹出投注助手列表；</w:t>
            </w:r>
          </w:p>
          <w:p w:rsidR="00A05A8F" w:rsidRDefault="00A05A8F" w:rsidP="00BE690A">
            <w:pPr>
              <w:pStyle w:val="a8"/>
              <w:numPr>
                <w:ilvl w:val="0"/>
                <w:numId w:val="61"/>
              </w:numPr>
              <w:ind w:firstLineChars="0"/>
              <w:rPr>
                <w:iCs/>
              </w:rPr>
            </w:pPr>
            <w:r>
              <w:rPr>
                <w:rFonts w:hint="eastAsia"/>
                <w:iCs/>
              </w:rPr>
              <w:t>期号</w:t>
            </w:r>
            <w:r>
              <w:rPr>
                <w:rFonts w:hint="eastAsia"/>
                <w:iCs/>
                <w:lang w:eastAsia="zh-CN"/>
              </w:rPr>
              <w:t>：顶端第二行左边位置；当前进入投注的期次编号：</w:t>
            </w:r>
          </w:p>
          <w:p w:rsidR="00A05A8F" w:rsidRDefault="00A05A8F" w:rsidP="00BE690A">
            <w:pPr>
              <w:pStyle w:val="a8"/>
              <w:numPr>
                <w:ilvl w:val="0"/>
                <w:numId w:val="61"/>
              </w:numPr>
              <w:ind w:firstLineChars="0"/>
              <w:rPr>
                <w:iCs/>
              </w:rPr>
            </w:pPr>
            <w:r>
              <w:rPr>
                <w:rFonts w:hint="eastAsia"/>
                <w:iCs/>
              </w:rPr>
              <w:t>投注截止时间</w:t>
            </w:r>
            <w:r>
              <w:rPr>
                <w:rFonts w:hint="eastAsia"/>
                <w:iCs/>
                <w:lang w:eastAsia="zh-CN"/>
              </w:rPr>
              <w:t>：</w:t>
            </w:r>
            <w:r>
              <w:rPr>
                <w:rFonts w:hint="eastAsia"/>
                <w:iCs/>
              </w:rPr>
              <w:t>分秒</w:t>
            </w:r>
            <w:r>
              <w:rPr>
                <w:rFonts w:hint="eastAsia"/>
                <w:iCs/>
                <w:lang w:eastAsia="zh-CN"/>
              </w:rPr>
              <w:t>；</w:t>
            </w:r>
            <w:r>
              <w:rPr>
                <w:rFonts w:hint="eastAsia"/>
                <w:iCs/>
              </w:rPr>
              <w:t>倒计时</w:t>
            </w:r>
            <w:r>
              <w:rPr>
                <w:rFonts w:hint="eastAsia"/>
                <w:iCs/>
                <w:lang w:eastAsia="zh-CN"/>
              </w:rPr>
              <w:t>；</w:t>
            </w:r>
            <w:r>
              <w:rPr>
                <w:rFonts w:hint="eastAsia"/>
                <w:iCs/>
              </w:rPr>
              <w:t>与期号在同一行</w:t>
            </w:r>
            <w:r>
              <w:rPr>
                <w:rFonts w:hint="eastAsia"/>
                <w:iCs/>
                <w:lang w:eastAsia="zh-CN"/>
              </w:rPr>
              <w:t>；</w:t>
            </w:r>
          </w:p>
          <w:p w:rsidR="00A05A8F" w:rsidRDefault="00A05A8F" w:rsidP="00BE690A">
            <w:pPr>
              <w:pStyle w:val="a8"/>
              <w:numPr>
                <w:ilvl w:val="0"/>
                <w:numId w:val="61"/>
              </w:numPr>
              <w:ind w:firstLineChars="0"/>
              <w:rPr>
                <w:iCs/>
              </w:rPr>
            </w:pPr>
            <w:r>
              <w:rPr>
                <w:rFonts w:hint="eastAsia"/>
                <w:iCs/>
              </w:rPr>
              <w:t>投注提示</w:t>
            </w:r>
            <w:r>
              <w:rPr>
                <w:rFonts w:hint="eastAsia"/>
                <w:iCs/>
                <w:lang w:eastAsia="zh-CN"/>
              </w:rPr>
              <w:t>：顶端</w:t>
            </w:r>
            <w:r w:rsidR="00BF6D23">
              <w:rPr>
                <w:rFonts w:hint="eastAsia"/>
                <w:iCs/>
                <w:lang w:eastAsia="zh-CN"/>
              </w:rPr>
              <w:t>第三</w:t>
            </w:r>
            <w:r>
              <w:rPr>
                <w:rFonts w:hint="eastAsia"/>
                <w:iCs/>
                <w:lang w:eastAsia="zh-CN"/>
              </w:rPr>
              <w:t>行；一串根据玩法进行提示的投注说明；</w:t>
            </w:r>
          </w:p>
          <w:p w:rsidR="00BF6D23" w:rsidRPr="00BF6D23" w:rsidRDefault="00BF6D23" w:rsidP="00BE690A">
            <w:pPr>
              <w:pStyle w:val="a8"/>
              <w:numPr>
                <w:ilvl w:val="0"/>
                <w:numId w:val="61"/>
              </w:numPr>
              <w:ind w:firstLineChars="0"/>
              <w:rPr>
                <w:iCs/>
              </w:rPr>
            </w:pPr>
            <w:r>
              <w:rPr>
                <w:iCs/>
                <w:lang w:eastAsia="zh-CN"/>
              </w:rPr>
              <w:t>摇一摇机选</w:t>
            </w:r>
            <w:r>
              <w:rPr>
                <w:rFonts w:hint="eastAsia"/>
                <w:iCs/>
                <w:lang w:eastAsia="zh-CN"/>
              </w:rPr>
              <w:t>：顶端第三行</w:t>
            </w:r>
            <w:r>
              <w:rPr>
                <w:iCs/>
                <w:lang w:eastAsia="zh-CN"/>
              </w:rPr>
              <w:t>右侧；点击可机选或摇晃手机进行机选</w:t>
            </w:r>
            <w:r>
              <w:rPr>
                <w:rFonts w:hint="eastAsia"/>
                <w:iCs/>
                <w:lang w:eastAsia="zh-CN"/>
              </w:rPr>
              <w:t>；</w:t>
            </w:r>
          </w:p>
          <w:p w:rsidR="00A05A8F" w:rsidRDefault="00A05A8F" w:rsidP="00BE690A">
            <w:pPr>
              <w:pStyle w:val="a8"/>
              <w:numPr>
                <w:ilvl w:val="0"/>
                <w:numId w:val="61"/>
              </w:numPr>
              <w:ind w:firstLineChars="0"/>
              <w:rPr>
                <w:iCs/>
              </w:rPr>
            </w:pPr>
            <w:r>
              <w:rPr>
                <w:rFonts w:hint="eastAsia"/>
                <w:iCs/>
              </w:rPr>
              <w:t>投注号码区</w:t>
            </w:r>
            <w:r>
              <w:rPr>
                <w:rFonts w:hint="eastAsia"/>
                <w:iCs/>
                <w:lang w:eastAsia="zh-CN"/>
              </w:rPr>
              <w:t>：</w:t>
            </w:r>
            <w:r>
              <w:rPr>
                <w:rFonts w:hint="eastAsia"/>
                <w:iCs/>
              </w:rPr>
              <w:t>根据玩法的不同</w:t>
            </w:r>
            <w:r>
              <w:rPr>
                <w:rFonts w:hint="eastAsia"/>
                <w:iCs/>
                <w:lang w:eastAsia="zh-CN"/>
              </w:rPr>
              <w:t>，</w:t>
            </w:r>
            <w:r>
              <w:rPr>
                <w:rFonts w:hint="eastAsia"/>
                <w:iCs/>
              </w:rPr>
              <w:t>号码球的显示不同</w:t>
            </w:r>
            <w:r>
              <w:rPr>
                <w:rFonts w:hint="eastAsia"/>
                <w:iCs/>
                <w:lang w:eastAsia="zh-CN"/>
              </w:rPr>
              <w:t>；</w:t>
            </w:r>
          </w:p>
          <w:p w:rsidR="00A05A8F" w:rsidRDefault="00A05A8F" w:rsidP="00BE690A">
            <w:pPr>
              <w:pStyle w:val="a8"/>
              <w:numPr>
                <w:ilvl w:val="0"/>
                <w:numId w:val="61"/>
              </w:numPr>
              <w:ind w:firstLineChars="0"/>
              <w:rPr>
                <w:iCs/>
              </w:rPr>
            </w:pPr>
            <w:r>
              <w:rPr>
                <w:rFonts w:hint="eastAsia"/>
                <w:iCs/>
              </w:rPr>
              <w:t>清除</w:t>
            </w:r>
            <w:r>
              <w:rPr>
                <w:rFonts w:hint="eastAsia"/>
                <w:iCs/>
                <w:lang w:eastAsia="zh-CN"/>
              </w:rPr>
              <w:t>：页面左下角；清除当前的所有选择；</w:t>
            </w:r>
          </w:p>
          <w:p w:rsidR="00A05A8F" w:rsidRDefault="00A05A8F" w:rsidP="00BE690A">
            <w:pPr>
              <w:pStyle w:val="a8"/>
              <w:numPr>
                <w:ilvl w:val="0"/>
                <w:numId w:val="61"/>
              </w:numPr>
              <w:ind w:firstLineChars="0"/>
              <w:rPr>
                <w:iCs/>
              </w:rPr>
            </w:pPr>
            <w:r>
              <w:rPr>
                <w:iCs/>
                <w:lang w:eastAsia="zh-CN"/>
              </w:rPr>
              <w:t>投注金额</w:t>
            </w:r>
            <w:r>
              <w:rPr>
                <w:rFonts w:hint="eastAsia"/>
                <w:iCs/>
                <w:lang w:eastAsia="zh-CN"/>
              </w:rPr>
              <w:t>：当前进行投注的金额；</w:t>
            </w:r>
          </w:p>
          <w:p w:rsidR="00A05A8F" w:rsidRPr="00A05A8F" w:rsidRDefault="00A05A8F" w:rsidP="00BE690A">
            <w:pPr>
              <w:pStyle w:val="a8"/>
              <w:numPr>
                <w:ilvl w:val="0"/>
                <w:numId w:val="61"/>
              </w:numPr>
              <w:ind w:firstLineChars="0"/>
              <w:rPr>
                <w:iCs/>
              </w:rPr>
            </w:pPr>
            <w:r>
              <w:rPr>
                <w:rFonts w:hint="eastAsia"/>
                <w:iCs/>
                <w:lang w:eastAsia="zh-CN"/>
              </w:rPr>
              <w:t>投注注数：实际投注的注数；</w:t>
            </w:r>
          </w:p>
        </w:tc>
      </w:tr>
      <w:tr w:rsidR="00B20229" w:rsidRPr="00883F4B" w:rsidTr="00BF6D23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B20229" w:rsidRPr="00883F4B" w:rsidRDefault="00B20229" w:rsidP="00BF6D23">
            <w:r w:rsidRPr="00883F4B">
              <w:rPr>
                <w:rFonts w:hint="eastAsia"/>
              </w:rPr>
              <w:lastRenderedPageBreak/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B20229" w:rsidRPr="00883F4B" w:rsidRDefault="00A05A8F" w:rsidP="00BF6D23">
            <w:r>
              <w:rPr>
                <w:rFonts w:hint="eastAsia"/>
                <w:iCs/>
              </w:rPr>
              <w:t>【确认投注】：点击确认投注；</w:t>
            </w:r>
          </w:p>
        </w:tc>
      </w:tr>
      <w:tr w:rsidR="00B20229" w:rsidRPr="00883F4B" w:rsidTr="00BF6D23">
        <w:tc>
          <w:tcPr>
            <w:tcW w:w="1384" w:type="dxa"/>
            <w:shd w:val="clear" w:color="auto" w:fill="D9D9D9"/>
            <w:vAlign w:val="center"/>
          </w:tcPr>
          <w:p w:rsidR="00B20229" w:rsidRPr="00883F4B" w:rsidRDefault="00B20229" w:rsidP="00BF6D23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B20229" w:rsidRPr="00FE4DC0" w:rsidRDefault="00A05A8F" w:rsidP="00BF6D23">
            <w:pPr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t>无</w:t>
            </w:r>
          </w:p>
        </w:tc>
      </w:tr>
      <w:tr w:rsidR="00B20229" w:rsidRPr="00883F4B" w:rsidTr="00BF6D23">
        <w:tc>
          <w:tcPr>
            <w:tcW w:w="1384" w:type="dxa"/>
            <w:shd w:val="clear" w:color="auto" w:fill="D9D9D9"/>
            <w:vAlign w:val="center"/>
          </w:tcPr>
          <w:p w:rsidR="00B20229" w:rsidRPr="00883F4B" w:rsidRDefault="00B20229" w:rsidP="00BF6D23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B20229" w:rsidRPr="00883F4B" w:rsidRDefault="00A05A8F" w:rsidP="00BF6D23">
            <w:pPr>
              <w:rPr>
                <w:bCs/>
                <w:iCs/>
              </w:rPr>
            </w:pPr>
            <w:r>
              <w:rPr>
                <w:bCs/>
                <w:iCs/>
              </w:rPr>
              <w:t>无</w:t>
            </w:r>
          </w:p>
        </w:tc>
      </w:tr>
      <w:tr w:rsidR="00B20229" w:rsidRPr="00883F4B" w:rsidTr="00BF6D23">
        <w:tc>
          <w:tcPr>
            <w:tcW w:w="1384" w:type="dxa"/>
            <w:shd w:val="clear" w:color="auto" w:fill="D9D9D9"/>
            <w:vAlign w:val="center"/>
          </w:tcPr>
          <w:p w:rsidR="00B20229" w:rsidRPr="00883F4B" w:rsidRDefault="00B20229" w:rsidP="00BF6D23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B20229" w:rsidRPr="00883F4B" w:rsidRDefault="00B20229" w:rsidP="00BF6D23">
            <w:r>
              <w:rPr>
                <w:rFonts w:hint="eastAsia"/>
              </w:rPr>
              <w:t>无</w:t>
            </w:r>
          </w:p>
        </w:tc>
      </w:tr>
    </w:tbl>
    <w:p w:rsidR="00B20229" w:rsidRPr="00B20229" w:rsidRDefault="00B20229" w:rsidP="00B20229">
      <w:pPr>
        <w:pStyle w:val="a0"/>
        <w:rPr>
          <w:lang w:val="x-none"/>
        </w:rPr>
      </w:pPr>
    </w:p>
    <w:p w:rsidR="00E40ED7" w:rsidRDefault="00E40ED7" w:rsidP="00E40ED7">
      <w:pPr>
        <w:pStyle w:val="3"/>
      </w:pPr>
      <w:r>
        <w:t>投注页面</w:t>
      </w:r>
    </w:p>
    <w:p w:rsidR="0058102F" w:rsidRDefault="00E40ED7" w:rsidP="00E40ED7">
      <w:pPr>
        <w:pStyle w:val="4"/>
      </w:pPr>
      <w:r>
        <w:t>任选</w:t>
      </w:r>
      <w:r>
        <w:rPr>
          <w:rFonts w:hint="eastAsia"/>
          <w:lang w:eastAsia="zh-CN"/>
        </w:rPr>
        <w:t>、</w:t>
      </w:r>
      <w:r w:rsidR="00961084">
        <w:t>组选</w:t>
      </w:r>
      <w:r w:rsidR="0058102F">
        <w:t>投注页面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58102F" w:rsidRPr="00883F4B" w:rsidTr="00BF6D23">
        <w:tc>
          <w:tcPr>
            <w:tcW w:w="1384" w:type="dxa"/>
            <w:shd w:val="clear" w:color="auto" w:fill="D9D9D9"/>
            <w:vAlign w:val="center"/>
          </w:tcPr>
          <w:p w:rsidR="0058102F" w:rsidRPr="00883F4B" w:rsidRDefault="0058102F" w:rsidP="00BF6D23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58102F" w:rsidRPr="00883F4B" w:rsidRDefault="001F65D3" w:rsidP="00BF6D23">
            <w:pPr>
              <w:rPr>
                <w:iCs/>
              </w:rPr>
            </w:pPr>
            <w:r>
              <w:rPr>
                <w:rFonts w:hint="eastAsia"/>
                <w:iCs/>
              </w:rPr>
              <w:t>T005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58102F" w:rsidRPr="00883F4B" w:rsidRDefault="0058102F" w:rsidP="00BF6D23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58102F" w:rsidRPr="00883F4B" w:rsidRDefault="0058102F" w:rsidP="00BF6D23">
            <w:pPr>
              <w:rPr>
                <w:iCs/>
              </w:rPr>
            </w:pPr>
          </w:p>
        </w:tc>
      </w:tr>
      <w:tr w:rsidR="0058102F" w:rsidRPr="00883F4B" w:rsidTr="00BF6D23">
        <w:tc>
          <w:tcPr>
            <w:tcW w:w="1384" w:type="dxa"/>
            <w:shd w:val="clear" w:color="auto" w:fill="D9D9D9"/>
            <w:vAlign w:val="center"/>
          </w:tcPr>
          <w:p w:rsidR="0058102F" w:rsidRPr="00883F4B" w:rsidRDefault="0058102F" w:rsidP="00BF6D23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58102F" w:rsidRPr="00883F4B" w:rsidRDefault="00A5210D" w:rsidP="00BF6D23">
            <w:pPr>
              <w:rPr>
                <w:iCs/>
              </w:rPr>
            </w:pPr>
            <w:r>
              <w:rPr>
                <w:iCs/>
              </w:rPr>
              <w:t>任选和组选投注页面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58102F" w:rsidRPr="00883F4B" w:rsidRDefault="0058102F" w:rsidP="00BF6D23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58102F" w:rsidRPr="00883F4B" w:rsidRDefault="0058102F" w:rsidP="00BF6D23">
            <w:pPr>
              <w:rPr>
                <w:iCs/>
              </w:rPr>
            </w:pPr>
            <w:r>
              <w:rPr>
                <w:rFonts w:hint="eastAsia"/>
                <w:iCs/>
              </w:rPr>
              <w:t>高</w:t>
            </w:r>
          </w:p>
        </w:tc>
      </w:tr>
      <w:tr w:rsidR="0058102F" w:rsidRPr="00883F4B" w:rsidTr="00BF6D23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58102F" w:rsidRPr="00883F4B" w:rsidRDefault="0058102F" w:rsidP="00BF6D23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58102F" w:rsidRPr="00883F4B" w:rsidRDefault="00A5210D" w:rsidP="00BF6D23">
            <w:r>
              <w:t>任选和组选投注页面</w:t>
            </w:r>
            <w:r>
              <w:rPr>
                <w:rFonts w:hint="eastAsia"/>
              </w:rPr>
              <w:t>；</w:t>
            </w:r>
          </w:p>
        </w:tc>
      </w:tr>
      <w:tr w:rsidR="0058102F" w:rsidRPr="00883F4B" w:rsidTr="00BF6D23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58102F" w:rsidRPr="00883F4B" w:rsidRDefault="0058102F" w:rsidP="00BF6D23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BF6D23" w:rsidRPr="00C84F88" w:rsidRDefault="00BF6D23" w:rsidP="00507B88">
            <w:pPr>
              <w:pStyle w:val="a8"/>
              <w:numPr>
                <w:ilvl w:val="0"/>
                <w:numId w:val="66"/>
              </w:numPr>
              <w:ind w:firstLineChars="0"/>
              <w:rPr>
                <w:iCs/>
              </w:rPr>
            </w:pPr>
            <w:r w:rsidRPr="00C84F88">
              <w:rPr>
                <w:iCs/>
              </w:rPr>
              <w:t>玩法名称</w:t>
            </w:r>
            <w:r w:rsidRPr="00C84F88">
              <w:rPr>
                <w:rFonts w:hint="eastAsia"/>
                <w:iCs/>
                <w:lang w:eastAsia="zh-CN"/>
              </w:rPr>
              <w:t>：</w:t>
            </w:r>
          </w:p>
          <w:p w:rsidR="00C84F88" w:rsidRPr="00C84F88" w:rsidRDefault="00BF6D23" w:rsidP="00507B88">
            <w:pPr>
              <w:pStyle w:val="a8"/>
              <w:numPr>
                <w:ilvl w:val="0"/>
                <w:numId w:val="66"/>
              </w:numPr>
              <w:ind w:firstLineChars="0"/>
              <w:rPr>
                <w:iCs/>
              </w:rPr>
            </w:pPr>
            <w:r w:rsidRPr="00C84F88">
              <w:rPr>
                <w:iCs/>
              </w:rPr>
              <w:t>期号</w:t>
            </w:r>
            <w:r w:rsidRPr="00C84F88">
              <w:rPr>
                <w:rFonts w:hint="eastAsia"/>
                <w:iCs/>
                <w:lang w:eastAsia="zh-CN"/>
              </w:rPr>
              <w:t>：</w:t>
            </w:r>
          </w:p>
          <w:p w:rsidR="00C84F88" w:rsidRPr="00C84F88" w:rsidRDefault="00BF6D23" w:rsidP="00507B88">
            <w:pPr>
              <w:pStyle w:val="a8"/>
              <w:numPr>
                <w:ilvl w:val="0"/>
                <w:numId w:val="66"/>
              </w:numPr>
              <w:ind w:firstLineChars="0"/>
              <w:rPr>
                <w:iCs/>
              </w:rPr>
            </w:pPr>
            <w:r w:rsidRPr="00C84F88">
              <w:rPr>
                <w:iCs/>
              </w:rPr>
              <w:t>截止时间</w:t>
            </w:r>
            <w:r w:rsidRPr="00C84F88">
              <w:rPr>
                <w:rFonts w:hint="eastAsia"/>
                <w:iCs/>
              </w:rPr>
              <w:t>：</w:t>
            </w:r>
          </w:p>
          <w:p w:rsidR="00A5210D" w:rsidRPr="00C84F88" w:rsidRDefault="00A5210D" w:rsidP="00507B88">
            <w:pPr>
              <w:pStyle w:val="a8"/>
              <w:numPr>
                <w:ilvl w:val="0"/>
                <w:numId w:val="66"/>
              </w:numPr>
              <w:ind w:firstLineChars="0"/>
              <w:rPr>
                <w:iCs/>
              </w:rPr>
            </w:pPr>
            <w:r w:rsidRPr="00C84F88">
              <w:rPr>
                <w:rFonts w:hint="eastAsia"/>
                <w:iCs/>
              </w:rPr>
              <w:t>玩法提示：</w:t>
            </w:r>
            <w:r w:rsidR="00BF6D23" w:rsidRPr="00C84F88">
              <w:rPr>
                <w:rFonts w:hint="eastAsia"/>
                <w:iCs/>
              </w:rPr>
              <w:t>不同的玩法提示信息不同；</w:t>
            </w:r>
          </w:p>
          <w:p w:rsidR="00BF6D23" w:rsidRDefault="00BF6D23" w:rsidP="000E70F5">
            <w:pPr>
              <w:pStyle w:val="a8"/>
              <w:numPr>
                <w:ilvl w:val="0"/>
                <w:numId w:val="76"/>
              </w:numPr>
              <w:ind w:firstLineChars="0"/>
              <w:rPr>
                <w:iCs/>
              </w:rPr>
            </w:pPr>
            <w:r>
              <w:rPr>
                <w:rFonts w:hint="eastAsia"/>
                <w:iCs/>
              </w:rPr>
              <w:t>任选二</w:t>
            </w:r>
            <w:r>
              <w:rPr>
                <w:rFonts w:hint="eastAsia"/>
                <w:iCs/>
                <w:lang w:eastAsia="zh-CN"/>
              </w:rPr>
              <w:t>：</w:t>
            </w:r>
            <w:r>
              <w:rPr>
                <w:rFonts w:hint="eastAsia"/>
                <w:iCs/>
              </w:rPr>
              <w:t>至少选</w:t>
            </w:r>
            <w:r>
              <w:rPr>
                <w:rFonts w:hint="eastAsia"/>
                <w:iCs/>
                <w:lang w:eastAsia="zh-CN"/>
              </w:rPr>
              <w:t>2</w:t>
            </w:r>
            <w:r>
              <w:rPr>
                <w:rFonts w:hint="eastAsia"/>
                <w:iCs/>
                <w:lang w:eastAsia="zh-CN"/>
              </w:rPr>
              <w:t>个号码</w:t>
            </w:r>
            <w:r w:rsidR="00D52065">
              <w:rPr>
                <w:rFonts w:hint="eastAsia"/>
                <w:iCs/>
                <w:lang w:eastAsia="zh-CN"/>
              </w:rPr>
              <w:t>，单注奖金</w:t>
            </w:r>
            <w:r w:rsidR="00F17BF7">
              <w:rPr>
                <w:rFonts w:hint="eastAsia"/>
                <w:iCs/>
                <w:lang w:eastAsia="zh-CN"/>
              </w:rPr>
              <w:t>1</w:t>
            </w:r>
            <w:r w:rsidR="00C84F88" w:rsidRPr="00F17BF7">
              <w:rPr>
                <w:rFonts w:hint="eastAsia"/>
                <w:iCs/>
                <w:lang w:eastAsia="zh-CN"/>
              </w:rPr>
              <w:t>$;</w:t>
            </w:r>
          </w:p>
          <w:p w:rsidR="00BF6D23" w:rsidRDefault="00BF6D23" w:rsidP="000E70F5">
            <w:pPr>
              <w:pStyle w:val="a8"/>
              <w:numPr>
                <w:ilvl w:val="0"/>
                <w:numId w:val="76"/>
              </w:numPr>
              <w:ind w:firstLineChars="0"/>
              <w:rPr>
                <w:iCs/>
              </w:rPr>
            </w:pPr>
            <w:r>
              <w:rPr>
                <w:iCs/>
                <w:lang w:eastAsia="zh-CN"/>
              </w:rPr>
              <w:t>任选三</w:t>
            </w:r>
            <w:r>
              <w:rPr>
                <w:rFonts w:hint="eastAsia"/>
                <w:iCs/>
                <w:lang w:eastAsia="zh-CN"/>
              </w:rPr>
              <w:t>：</w:t>
            </w:r>
            <w:r>
              <w:rPr>
                <w:iCs/>
                <w:lang w:eastAsia="zh-CN"/>
              </w:rPr>
              <w:t>至少选</w:t>
            </w:r>
            <w:r>
              <w:rPr>
                <w:rFonts w:hint="eastAsia"/>
                <w:iCs/>
                <w:lang w:eastAsia="zh-CN"/>
              </w:rPr>
              <w:t>3</w:t>
            </w:r>
            <w:r>
              <w:rPr>
                <w:rFonts w:hint="eastAsia"/>
                <w:iCs/>
                <w:lang w:eastAsia="zh-CN"/>
              </w:rPr>
              <w:t>个号码</w:t>
            </w:r>
            <w:r w:rsidR="00C84F88">
              <w:rPr>
                <w:rFonts w:hint="eastAsia"/>
                <w:iCs/>
                <w:lang w:eastAsia="zh-CN"/>
              </w:rPr>
              <w:t xml:space="preserve">, </w:t>
            </w:r>
            <w:r w:rsidR="00C84F88">
              <w:rPr>
                <w:rFonts w:hint="eastAsia"/>
                <w:iCs/>
                <w:lang w:eastAsia="zh-CN"/>
              </w:rPr>
              <w:t>单注</w:t>
            </w:r>
            <w:r w:rsidR="00E75775">
              <w:rPr>
                <w:rFonts w:hint="eastAsia"/>
                <w:iCs/>
                <w:lang w:eastAsia="zh-CN"/>
              </w:rPr>
              <w:t>奖金</w:t>
            </w:r>
            <w:r w:rsidR="00F17BF7">
              <w:rPr>
                <w:rFonts w:hint="eastAsia"/>
                <w:iCs/>
                <w:lang w:eastAsia="zh-CN"/>
              </w:rPr>
              <w:t>3</w:t>
            </w:r>
            <w:r w:rsidR="00C84F88">
              <w:rPr>
                <w:rFonts w:hint="eastAsia"/>
                <w:iCs/>
                <w:lang w:eastAsia="zh-CN"/>
              </w:rPr>
              <w:t>$</w:t>
            </w:r>
          </w:p>
          <w:p w:rsidR="00BF6D23" w:rsidRDefault="00BF6D23" w:rsidP="000E70F5">
            <w:pPr>
              <w:pStyle w:val="a8"/>
              <w:numPr>
                <w:ilvl w:val="0"/>
                <w:numId w:val="76"/>
              </w:numPr>
              <w:ind w:firstLineChars="0"/>
              <w:rPr>
                <w:iCs/>
              </w:rPr>
            </w:pPr>
            <w:r>
              <w:rPr>
                <w:iCs/>
                <w:lang w:eastAsia="zh-CN"/>
              </w:rPr>
              <w:t>任选四</w:t>
            </w:r>
            <w:r>
              <w:rPr>
                <w:rFonts w:hint="eastAsia"/>
                <w:iCs/>
                <w:lang w:eastAsia="zh-CN"/>
              </w:rPr>
              <w:t>：</w:t>
            </w:r>
            <w:r>
              <w:rPr>
                <w:iCs/>
                <w:lang w:eastAsia="zh-CN"/>
              </w:rPr>
              <w:t>至少选</w:t>
            </w:r>
            <w:r>
              <w:rPr>
                <w:rFonts w:hint="eastAsia"/>
                <w:iCs/>
                <w:lang w:eastAsia="zh-CN"/>
              </w:rPr>
              <w:t>4</w:t>
            </w:r>
            <w:r>
              <w:rPr>
                <w:rFonts w:hint="eastAsia"/>
                <w:iCs/>
                <w:lang w:eastAsia="zh-CN"/>
              </w:rPr>
              <w:t>个号码</w:t>
            </w:r>
            <w:r w:rsidR="00C84F88">
              <w:rPr>
                <w:rFonts w:hint="eastAsia"/>
                <w:iCs/>
                <w:lang w:eastAsia="zh-CN"/>
              </w:rPr>
              <w:t xml:space="preserve">, </w:t>
            </w:r>
            <w:r w:rsidR="00C84F88">
              <w:rPr>
                <w:rFonts w:hint="eastAsia"/>
                <w:iCs/>
                <w:lang w:eastAsia="zh-CN"/>
              </w:rPr>
              <w:t>单注</w:t>
            </w:r>
            <w:r w:rsidR="00E75775">
              <w:rPr>
                <w:rFonts w:hint="eastAsia"/>
                <w:iCs/>
                <w:lang w:eastAsia="zh-CN"/>
              </w:rPr>
              <w:t>奖金</w:t>
            </w:r>
            <w:r w:rsidR="00F17BF7">
              <w:rPr>
                <w:rFonts w:hint="eastAsia"/>
                <w:iCs/>
                <w:lang w:eastAsia="zh-CN"/>
              </w:rPr>
              <w:t>12</w:t>
            </w:r>
            <w:r w:rsidR="00C84F88">
              <w:rPr>
                <w:rFonts w:hint="eastAsia"/>
                <w:iCs/>
                <w:lang w:eastAsia="zh-CN"/>
              </w:rPr>
              <w:t>$</w:t>
            </w:r>
          </w:p>
          <w:p w:rsidR="00BF6D23" w:rsidRDefault="00BF6D23" w:rsidP="000E70F5">
            <w:pPr>
              <w:pStyle w:val="a8"/>
              <w:numPr>
                <w:ilvl w:val="0"/>
                <w:numId w:val="76"/>
              </w:numPr>
              <w:ind w:firstLineChars="0"/>
              <w:rPr>
                <w:iCs/>
              </w:rPr>
            </w:pPr>
            <w:r>
              <w:rPr>
                <w:iCs/>
                <w:lang w:eastAsia="zh-CN"/>
              </w:rPr>
              <w:t>任选</w:t>
            </w:r>
            <w:r>
              <w:rPr>
                <w:rFonts w:hint="eastAsia"/>
                <w:iCs/>
                <w:lang w:eastAsia="zh-CN"/>
              </w:rPr>
              <w:t>五：至少选</w:t>
            </w:r>
            <w:r>
              <w:rPr>
                <w:rFonts w:hint="eastAsia"/>
                <w:iCs/>
                <w:lang w:eastAsia="zh-CN"/>
              </w:rPr>
              <w:t>5</w:t>
            </w:r>
            <w:r>
              <w:rPr>
                <w:rFonts w:hint="eastAsia"/>
                <w:iCs/>
                <w:lang w:eastAsia="zh-CN"/>
              </w:rPr>
              <w:t>个号码</w:t>
            </w:r>
            <w:r w:rsidR="00C84F88">
              <w:rPr>
                <w:rFonts w:hint="eastAsia"/>
                <w:iCs/>
                <w:lang w:eastAsia="zh-CN"/>
              </w:rPr>
              <w:t xml:space="preserve">, </w:t>
            </w:r>
            <w:r w:rsidR="00C84F88">
              <w:rPr>
                <w:rFonts w:hint="eastAsia"/>
                <w:iCs/>
                <w:lang w:eastAsia="zh-CN"/>
              </w:rPr>
              <w:t>单注</w:t>
            </w:r>
            <w:r w:rsidR="00E75775">
              <w:rPr>
                <w:rFonts w:hint="eastAsia"/>
                <w:iCs/>
                <w:lang w:eastAsia="zh-CN"/>
              </w:rPr>
              <w:t>奖金</w:t>
            </w:r>
            <w:r w:rsidR="00F17BF7">
              <w:rPr>
                <w:rFonts w:hint="eastAsia"/>
                <w:iCs/>
                <w:lang w:eastAsia="zh-CN"/>
              </w:rPr>
              <w:t>84</w:t>
            </w:r>
            <w:r w:rsidR="00C84F88">
              <w:rPr>
                <w:rFonts w:hint="eastAsia"/>
                <w:iCs/>
                <w:lang w:eastAsia="zh-CN"/>
              </w:rPr>
              <w:t>$</w:t>
            </w:r>
          </w:p>
          <w:p w:rsidR="00BF6D23" w:rsidRDefault="00BF6D23" w:rsidP="000E70F5">
            <w:pPr>
              <w:pStyle w:val="a8"/>
              <w:numPr>
                <w:ilvl w:val="0"/>
                <w:numId w:val="76"/>
              </w:numPr>
              <w:ind w:firstLineChars="0"/>
              <w:rPr>
                <w:iCs/>
              </w:rPr>
            </w:pPr>
            <w:r>
              <w:rPr>
                <w:iCs/>
                <w:lang w:eastAsia="zh-CN"/>
              </w:rPr>
              <w:t>任选六</w:t>
            </w:r>
            <w:r>
              <w:rPr>
                <w:rFonts w:hint="eastAsia"/>
                <w:iCs/>
                <w:lang w:eastAsia="zh-CN"/>
              </w:rPr>
              <w:t>：</w:t>
            </w:r>
            <w:r>
              <w:rPr>
                <w:iCs/>
                <w:lang w:eastAsia="zh-CN"/>
              </w:rPr>
              <w:t>至少选</w:t>
            </w:r>
            <w:r>
              <w:rPr>
                <w:rFonts w:hint="eastAsia"/>
                <w:iCs/>
                <w:lang w:eastAsia="zh-CN"/>
              </w:rPr>
              <w:t>6</w:t>
            </w:r>
            <w:r>
              <w:rPr>
                <w:rFonts w:hint="eastAsia"/>
                <w:iCs/>
                <w:lang w:eastAsia="zh-CN"/>
              </w:rPr>
              <w:t>个号码</w:t>
            </w:r>
            <w:r w:rsidR="00C84F88">
              <w:rPr>
                <w:rFonts w:hint="eastAsia"/>
                <w:iCs/>
                <w:lang w:eastAsia="zh-CN"/>
              </w:rPr>
              <w:t xml:space="preserve">, </w:t>
            </w:r>
            <w:r w:rsidR="00C84F88">
              <w:rPr>
                <w:rFonts w:hint="eastAsia"/>
                <w:iCs/>
                <w:lang w:eastAsia="zh-CN"/>
              </w:rPr>
              <w:t>单注</w:t>
            </w:r>
            <w:r w:rsidR="00E75775">
              <w:rPr>
                <w:rFonts w:hint="eastAsia"/>
                <w:iCs/>
                <w:lang w:eastAsia="zh-CN"/>
              </w:rPr>
              <w:t>奖金</w:t>
            </w:r>
            <w:r w:rsidR="00F17BF7">
              <w:rPr>
                <w:rFonts w:hint="eastAsia"/>
                <w:iCs/>
                <w:lang w:eastAsia="zh-CN"/>
              </w:rPr>
              <w:t>14</w:t>
            </w:r>
            <w:r w:rsidR="00C84F88">
              <w:rPr>
                <w:rFonts w:hint="eastAsia"/>
                <w:iCs/>
                <w:lang w:eastAsia="zh-CN"/>
              </w:rPr>
              <w:t>$</w:t>
            </w:r>
          </w:p>
          <w:p w:rsidR="00BF6D23" w:rsidRDefault="00BF6D23" w:rsidP="000E70F5">
            <w:pPr>
              <w:pStyle w:val="a8"/>
              <w:numPr>
                <w:ilvl w:val="0"/>
                <w:numId w:val="76"/>
              </w:numPr>
              <w:ind w:firstLineChars="0"/>
              <w:rPr>
                <w:iCs/>
              </w:rPr>
            </w:pPr>
            <w:r>
              <w:rPr>
                <w:iCs/>
                <w:lang w:eastAsia="zh-CN"/>
              </w:rPr>
              <w:t>任选七</w:t>
            </w:r>
            <w:r>
              <w:rPr>
                <w:rFonts w:hint="eastAsia"/>
                <w:iCs/>
                <w:lang w:eastAsia="zh-CN"/>
              </w:rPr>
              <w:t>：</w:t>
            </w:r>
            <w:r>
              <w:rPr>
                <w:iCs/>
                <w:lang w:eastAsia="zh-CN"/>
              </w:rPr>
              <w:t>至少选</w:t>
            </w:r>
            <w:r>
              <w:rPr>
                <w:rFonts w:hint="eastAsia"/>
                <w:iCs/>
                <w:lang w:eastAsia="zh-CN"/>
              </w:rPr>
              <w:t>7</w:t>
            </w:r>
            <w:r w:rsidR="00C84F88">
              <w:rPr>
                <w:rFonts w:hint="eastAsia"/>
                <w:iCs/>
                <w:lang w:eastAsia="zh-CN"/>
              </w:rPr>
              <w:t>个号码</w:t>
            </w:r>
            <w:r w:rsidR="00C84F88">
              <w:rPr>
                <w:rFonts w:hint="eastAsia"/>
                <w:iCs/>
                <w:lang w:eastAsia="zh-CN"/>
              </w:rPr>
              <w:t xml:space="preserve">, </w:t>
            </w:r>
            <w:r w:rsidR="00C84F88">
              <w:rPr>
                <w:rFonts w:hint="eastAsia"/>
                <w:iCs/>
                <w:lang w:eastAsia="zh-CN"/>
              </w:rPr>
              <w:t>单注</w:t>
            </w:r>
            <w:r w:rsidR="00E75775">
              <w:rPr>
                <w:rFonts w:hint="eastAsia"/>
                <w:iCs/>
                <w:lang w:eastAsia="zh-CN"/>
              </w:rPr>
              <w:t>奖金</w:t>
            </w:r>
            <w:r w:rsidR="00F17BF7">
              <w:rPr>
                <w:iCs/>
                <w:lang w:eastAsia="zh-CN"/>
              </w:rPr>
              <w:t>4</w:t>
            </w:r>
            <w:r w:rsidR="00C84F88">
              <w:rPr>
                <w:rFonts w:hint="eastAsia"/>
                <w:iCs/>
                <w:lang w:eastAsia="zh-CN"/>
              </w:rPr>
              <w:t>$</w:t>
            </w:r>
          </w:p>
          <w:p w:rsidR="00BF6D23" w:rsidRDefault="00BF6D23" w:rsidP="000E70F5">
            <w:pPr>
              <w:pStyle w:val="a8"/>
              <w:numPr>
                <w:ilvl w:val="0"/>
                <w:numId w:val="76"/>
              </w:numPr>
              <w:ind w:firstLineChars="0"/>
              <w:rPr>
                <w:iCs/>
              </w:rPr>
            </w:pPr>
            <w:r>
              <w:rPr>
                <w:iCs/>
                <w:lang w:eastAsia="zh-CN"/>
              </w:rPr>
              <w:t>任选八</w:t>
            </w:r>
            <w:r>
              <w:rPr>
                <w:rFonts w:hint="eastAsia"/>
                <w:iCs/>
                <w:lang w:eastAsia="zh-CN"/>
              </w:rPr>
              <w:t>：</w:t>
            </w:r>
            <w:r>
              <w:rPr>
                <w:iCs/>
                <w:lang w:eastAsia="zh-CN"/>
              </w:rPr>
              <w:t>至少选</w:t>
            </w:r>
            <w:r>
              <w:rPr>
                <w:rFonts w:hint="eastAsia"/>
                <w:iCs/>
                <w:lang w:eastAsia="zh-CN"/>
              </w:rPr>
              <w:t>8</w:t>
            </w:r>
            <w:r w:rsidR="00C84F88">
              <w:rPr>
                <w:rFonts w:hint="eastAsia"/>
                <w:iCs/>
                <w:lang w:eastAsia="zh-CN"/>
              </w:rPr>
              <w:t>个号码</w:t>
            </w:r>
            <w:r w:rsidR="00C84F88">
              <w:rPr>
                <w:rFonts w:hint="eastAsia"/>
                <w:iCs/>
                <w:lang w:eastAsia="zh-CN"/>
              </w:rPr>
              <w:t xml:space="preserve">, </w:t>
            </w:r>
            <w:r w:rsidR="00C84F88">
              <w:rPr>
                <w:rFonts w:hint="eastAsia"/>
                <w:iCs/>
                <w:lang w:eastAsia="zh-CN"/>
              </w:rPr>
              <w:t>单注</w:t>
            </w:r>
            <w:r w:rsidR="00E75775">
              <w:rPr>
                <w:rFonts w:hint="eastAsia"/>
                <w:iCs/>
                <w:lang w:eastAsia="zh-CN"/>
              </w:rPr>
              <w:t>奖金</w:t>
            </w:r>
            <w:r w:rsidR="00F17BF7">
              <w:rPr>
                <w:iCs/>
                <w:lang w:eastAsia="zh-CN"/>
              </w:rPr>
              <w:t>1.5</w:t>
            </w:r>
            <w:r w:rsidR="00C84F88">
              <w:rPr>
                <w:rFonts w:hint="eastAsia"/>
                <w:iCs/>
                <w:lang w:eastAsia="zh-CN"/>
              </w:rPr>
              <w:t>$</w:t>
            </w:r>
          </w:p>
          <w:p w:rsidR="00BF6D23" w:rsidRDefault="00BF6D23" w:rsidP="000E70F5">
            <w:pPr>
              <w:pStyle w:val="a8"/>
              <w:numPr>
                <w:ilvl w:val="0"/>
                <w:numId w:val="76"/>
              </w:numPr>
              <w:ind w:firstLineChars="0"/>
              <w:rPr>
                <w:iCs/>
              </w:rPr>
            </w:pPr>
            <w:r>
              <w:rPr>
                <w:iCs/>
                <w:lang w:eastAsia="zh-CN"/>
              </w:rPr>
              <w:t>前二组选</w:t>
            </w:r>
            <w:r>
              <w:rPr>
                <w:rFonts w:hint="eastAsia"/>
                <w:iCs/>
                <w:lang w:eastAsia="zh-CN"/>
              </w:rPr>
              <w:t>：</w:t>
            </w:r>
            <w:r>
              <w:rPr>
                <w:iCs/>
                <w:lang w:eastAsia="zh-CN"/>
              </w:rPr>
              <w:t>至少选</w:t>
            </w:r>
            <w:r>
              <w:rPr>
                <w:iCs/>
                <w:lang w:eastAsia="zh-CN"/>
              </w:rPr>
              <w:t>2</w:t>
            </w:r>
            <w:r>
              <w:rPr>
                <w:iCs/>
                <w:lang w:eastAsia="zh-CN"/>
              </w:rPr>
              <w:t>个号码</w:t>
            </w:r>
            <w:r w:rsidR="00C84F88">
              <w:rPr>
                <w:rFonts w:hint="eastAsia"/>
                <w:iCs/>
                <w:lang w:eastAsia="zh-CN"/>
              </w:rPr>
              <w:t xml:space="preserve">, </w:t>
            </w:r>
            <w:r w:rsidR="00C84F88">
              <w:rPr>
                <w:rFonts w:hint="eastAsia"/>
                <w:iCs/>
                <w:lang w:eastAsia="zh-CN"/>
              </w:rPr>
              <w:t>单注</w:t>
            </w:r>
            <w:r w:rsidR="00E75775">
              <w:rPr>
                <w:rFonts w:hint="eastAsia"/>
                <w:iCs/>
                <w:lang w:eastAsia="zh-CN"/>
              </w:rPr>
              <w:t>奖金</w:t>
            </w:r>
            <w:r w:rsidR="00F17BF7">
              <w:rPr>
                <w:iCs/>
                <w:lang w:eastAsia="zh-CN"/>
              </w:rPr>
              <w:t>10</w:t>
            </w:r>
            <w:r w:rsidR="00C84F88">
              <w:rPr>
                <w:rFonts w:hint="eastAsia"/>
                <w:iCs/>
                <w:lang w:eastAsia="zh-CN"/>
              </w:rPr>
              <w:t>$</w:t>
            </w:r>
          </w:p>
          <w:p w:rsidR="00BF6D23" w:rsidRDefault="00BF6D23" w:rsidP="000E70F5">
            <w:pPr>
              <w:pStyle w:val="a8"/>
              <w:numPr>
                <w:ilvl w:val="0"/>
                <w:numId w:val="76"/>
              </w:numPr>
              <w:ind w:firstLineChars="0"/>
              <w:rPr>
                <w:iCs/>
              </w:rPr>
            </w:pPr>
            <w:r>
              <w:rPr>
                <w:iCs/>
                <w:lang w:eastAsia="zh-CN"/>
              </w:rPr>
              <w:t>前三组选</w:t>
            </w:r>
            <w:r>
              <w:rPr>
                <w:rFonts w:hint="eastAsia"/>
                <w:iCs/>
                <w:lang w:eastAsia="zh-CN"/>
              </w:rPr>
              <w:t>：</w:t>
            </w:r>
            <w:r>
              <w:rPr>
                <w:iCs/>
                <w:lang w:eastAsia="zh-CN"/>
              </w:rPr>
              <w:t>至少选</w:t>
            </w:r>
            <w:r>
              <w:rPr>
                <w:rFonts w:hint="eastAsia"/>
                <w:iCs/>
                <w:lang w:eastAsia="zh-CN"/>
              </w:rPr>
              <w:t>3</w:t>
            </w:r>
            <w:r w:rsidR="00C84F88">
              <w:rPr>
                <w:rFonts w:hint="eastAsia"/>
                <w:iCs/>
                <w:lang w:eastAsia="zh-CN"/>
              </w:rPr>
              <w:t>个号码</w:t>
            </w:r>
            <w:r w:rsidR="00C84F88">
              <w:rPr>
                <w:rFonts w:hint="eastAsia"/>
                <w:iCs/>
                <w:lang w:eastAsia="zh-CN"/>
              </w:rPr>
              <w:t xml:space="preserve">, </w:t>
            </w:r>
            <w:r w:rsidR="00C84F88">
              <w:rPr>
                <w:rFonts w:hint="eastAsia"/>
                <w:iCs/>
                <w:lang w:eastAsia="zh-CN"/>
              </w:rPr>
              <w:t>单注</w:t>
            </w:r>
            <w:r w:rsidR="00E75775">
              <w:rPr>
                <w:rFonts w:hint="eastAsia"/>
                <w:iCs/>
                <w:lang w:eastAsia="zh-CN"/>
              </w:rPr>
              <w:t>奖金</w:t>
            </w:r>
            <w:r w:rsidR="00F17BF7">
              <w:rPr>
                <w:rFonts w:hint="eastAsia"/>
                <w:iCs/>
                <w:lang w:eastAsia="zh-CN"/>
              </w:rPr>
              <w:t>30</w:t>
            </w:r>
            <w:r w:rsidR="00C84F88">
              <w:rPr>
                <w:rFonts w:hint="eastAsia"/>
                <w:iCs/>
                <w:lang w:eastAsia="zh-CN"/>
              </w:rPr>
              <w:t>$</w:t>
            </w:r>
          </w:p>
          <w:p w:rsidR="00BF6D23" w:rsidRDefault="00BF6D23" w:rsidP="00507B88">
            <w:pPr>
              <w:pStyle w:val="a8"/>
              <w:numPr>
                <w:ilvl w:val="0"/>
                <w:numId w:val="66"/>
              </w:numPr>
              <w:ind w:firstLineChars="0"/>
              <w:rPr>
                <w:iCs/>
              </w:rPr>
            </w:pPr>
            <w:r w:rsidRPr="00BF6D23">
              <w:rPr>
                <w:iCs/>
              </w:rPr>
              <w:t>摇一摇机选</w:t>
            </w:r>
            <w:r w:rsidRPr="00BF6D23">
              <w:rPr>
                <w:rFonts w:hint="eastAsia"/>
                <w:iCs/>
              </w:rPr>
              <w:t>：</w:t>
            </w:r>
            <w:r w:rsidRPr="00BF6D23">
              <w:rPr>
                <w:iCs/>
              </w:rPr>
              <w:t>点击可机选或摇晃手机进行机选</w:t>
            </w:r>
            <w:r w:rsidRPr="00BF6D23">
              <w:rPr>
                <w:rFonts w:hint="eastAsia"/>
                <w:iCs/>
              </w:rPr>
              <w:t>；</w:t>
            </w:r>
          </w:p>
          <w:p w:rsidR="0058102F" w:rsidRPr="00BF6D23" w:rsidRDefault="00A5210D" w:rsidP="00507B88">
            <w:pPr>
              <w:pStyle w:val="a8"/>
              <w:numPr>
                <w:ilvl w:val="0"/>
                <w:numId w:val="66"/>
              </w:numPr>
              <w:ind w:firstLineChars="0"/>
              <w:rPr>
                <w:iCs/>
              </w:rPr>
            </w:pPr>
            <w:r w:rsidRPr="00BF6D23">
              <w:rPr>
                <w:rFonts w:hint="eastAsia"/>
                <w:iCs/>
              </w:rPr>
              <w:t>号码投注区</w:t>
            </w:r>
            <w:r w:rsidRPr="00BF6D23">
              <w:rPr>
                <w:rFonts w:hint="eastAsia"/>
                <w:iCs/>
                <w:lang w:eastAsia="zh-CN"/>
              </w:rPr>
              <w:t>;</w:t>
            </w:r>
          </w:p>
          <w:p w:rsidR="00BF6D23" w:rsidRDefault="00BF6D23" w:rsidP="000E70F5">
            <w:pPr>
              <w:pStyle w:val="a8"/>
              <w:numPr>
                <w:ilvl w:val="0"/>
                <w:numId w:val="77"/>
              </w:numPr>
              <w:ind w:firstLineChars="0"/>
              <w:rPr>
                <w:iCs/>
                <w:lang w:eastAsia="zh-CN"/>
              </w:rPr>
            </w:pPr>
            <w:r>
              <w:rPr>
                <w:rFonts w:hint="eastAsia"/>
                <w:iCs/>
              </w:rPr>
              <w:t>显示</w:t>
            </w:r>
            <w:r>
              <w:rPr>
                <w:rFonts w:hint="eastAsia"/>
                <w:iCs/>
                <w:lang w:eastAsia="zh-CN"/>
              </w:rPr>
              <w:t>11</w:t>
            </w:r>
            <w:r>
              <w:rPr>
                <w:rFonts w:hint="eastAsia"/>
                <w:iCs/>
                <w:lang w:eastAsia="zh-CN"/>
              </w:rPr>
              <w:t>个号码球，直接点击号码球变为选中效果，再次点击取消选中；</w:t>
            </w:r>
          </w:p>
          <w:p w:rsidR="00507B88" w:rsidRPr="00507B88" w:rsidRDefault="00507B88" w:rsidP="00507B88">
            <w:pPr>
              <w:pStyle w:val="a8"/>
              <w:numPr>
                <w:ilvl w:val="0"/>
                <w:numId w:val="66"/>
              </w:numPr>
              <w:ind w:firstLineChars="0"/>
            </w:pPr>
            <w:r>
              <w:rPr>
                <w:lang w:eastAsia="zh-CN"/>
              </w:rPr>
              <w:t>清除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lang w:eastAsia="zh-CN"/>
              </w:rPr>
              <w:t>清楚当前页面所有的投注号码</w:t>
            </w:r>
            <w:r>
              <w:rPr>
                <w:rFonts w:hint="eastAsia"/>
                <w:lang w:eastAsia="zh-CN"/>
              </w:rPr>
              <w:t>；</w:t>
            </w:r>
          </w:p>
          <w:p w:rsidR="00BF6D23" w:rsidRPr="00BF6D23" w:rsidRDefault="00BF6D23" w:rsidP="00507B88">
            <w:pPr>
              <w:pStyle w:val="a8"/>
              <w:numPr>
                <w:ilvl w:val="0"/>
                <w:numId w:val="66"/>
              </w:numPr>
              <w:ind w:firstLineChars="0"/>
              <w:rPr>
                <w:iCs/>
                <w:lang w:eastAsia="zh-CN"/>
              </w:rPr>
            </w:pPr>
            <w:r w:rsidRPr="00BF6D23">
              <w:rPr>
                <w:rFonts w:hint="eastAsia"/>
                <w:iCs/>
              </w:rPr>
              <w:lastRenderedPageBreak/>
              <w:t>投注注数</w:t>
            </w:r>
            <w:r w:rsidRPr="00BF6D23">
              <w:rPr>
                <w:rFonts w:hint="eastAsia"/>
                <w:iCs/>
                <w:lang w:eastAsia="zh-CN"/>
              </w:rPr>
              <w:t>：</w:t>
            </w:r>
            <w:r w:rsidRPr="00BF6D23">
              <w:rPr>
                <w:rFonts w:hint="eastAsia"/>
                <w:iCs/>
              </w:rPr>
              <w:t>根据选择的号码数量计算投注注数</w:t>
            </w:r>
            <w:r w:rsidR="00DC0260">
              <w:rPr>
                <w:rFonts w:hint="eastAsia"/>
                <w:iCs/>
                <w:lang w:eastAsia="zh-CN"/>
              </w:rPr>
              <w:t xml:space="preserve"> </w:t>
            </w:r>
            <w:ins w:id="44" w:author="Microsoft" w:date="2016-12-14T14:32:00Z">
              <w:r w:rsidR="005C616A">
                <w:rPr>
                  <w:rFonts w:hint="eastAsia"/>
                  <w:iCs/>
                  <w:lang w:eastAsia="zh-CN"/>
                </w:rPr>
                <w:t>（见说明</w:t>
              </w:r>
              <w:r w:rsidR="00CC0CDD">
                <w:rPr>
                  <w:rFonts w:hint="eastAsia"/>
                  <w:iCs/>
                  <w:lang w:eastAsia="zh-CN"/>
                </w:rPr>
                <w:t>）</w:t>
              </w:r>
            </w:ins>
          </w:p>
          <w:p w:rsidR="00BF6D23" w:rsidRPr="00BF6D23" w:rsidRDefault="00BF6D23" w:rsidP="00CC0CDD">
            <w:pPr>
              <w:pStyle w:val="a8"/>
              <w:numPr>
                <w:ilvl w:val="0"/>
                <w:numId w:val="66"/>
              </w:numPr>
              <w:ind w:firstLineChars="0"/>
              <w:rPr>
                <w:iCs/>
              </w:rPr>
            </w:pPr>
            <w:r w:rsidRPr="00BF6D23">
              <w:rPr>
                <w:iCs/>
              </w:rPr>
              <w:t>投注金额</w:t>
            </w:r>
            <w:r w:rsidRPr="00BF6D23">
              <w:rPr>
                <w:rFonts w:hint="eastAsia"/>
                <w:iCs/>
                <w:lang w:eastAsia="zh-CN"/>
              </w:rPr>
              <w:t>：</w:t>
            </w:r>
          </w:p>
        </w:tc>
      </w:tr>
      <w:tr w:rsidR="0058102F" w:rsidRPr="00883F4B" w:rsidTr="00BF6D23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58102F" w:rsidRPr="00883F4B" w:rsidRDefault="0058102F" w:rsidP="00BF6D23">
            <w:r w:rsidRPr="00883F4B">
              <w:rPr>
                <w:rFonts w:hint="eastAsia"/>
              </w:rPr>
              <w:lastRenderedPageBreak/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58102F" w:rsidRPr="00883F4B" w:rsidRDefault="00BF6D23" w:rsidP="00BF6D23">
            <w:r>
              <w:rPr>
                <w:rFonts w:hint="eastAsia"/>
              </w:rPr>
              <w:t>【确认投注】</w:t>
            </w:r>
          </w:p>
        </w:tc>
      </w:tr>
      <w:tr w:rsidR="0058102F" w:rsidRPr="00883F4B" w:rsidTr="00BF6D23">
        <w:tc>
          <w:tcPr>
            <w:tcW w:w="1384" w:type="dxa"/>
            <w:shd w:val="clear" w:color="auto" w:fill="D9D9D9"/>
            <w:vAlign w:val="center"/>
          </w:tcPr>
          <w:p w:rsidR="0058102F" w:rsidRPr="00883F4B" w:rsidRDefault="0058102F" w:rsidP="00BF6D23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58102F" w:rsidRPr="00FE4DC0" w:rsidRDefault="00BF6D23" w:rsidP="00BF6D23">
            <w:pPr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t>无</w:t>
            </w:r>
          </w:p>
        </w:tc>
      </w:tr>
      <w:tr w:rsidR="0058102F" w:rsidRPr="00883F4B" w:rsidTr="00BF6D23">
        <w:tc>
          <w:tcPr>
            <w:tcW w:w="1384" w:type="dxa"/>
            <w:shd w:val="clear" w:color="auto" w:fill="D9D9D9"/>
            <w:vAlign w:val="center"/>
          </w:tcPr>
          <w:p w:rsidR="0058102F" w:rsidRPr="00883F4B" w:rsidRDefault="0058102F" w:rsidP="00BF6D23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58102F" w:rsidRPr="00883F4B" w:rsidRDefault="00E40ED7" w:rsidP="00BF6D23">
            <w:pPr>
              <w:rPr>
                <w:bCs/>
                <w:iCs/>
              </w:rPr>
            </w:pPr>
            <w:r>
              <w:rPr>
                <w:bCs/>
                <w:iCs/>
              </w:rPr>
              <w:t>当未选择任何号码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直接点击</w:t>
            </w:r>
            <w:r>
              <w:rPr>
                <w:rFonts w:hint="eastAsia"/>
                <w:bCs/>
                <w:iCs/>
              </w:rPr>
              <w:t>【确认】按钮时，根据当前玩法随机生成一注机选号码；再次确认即进入投注单页面；</w:t>
            </w:r>
          </w:p>
        </w:tc>
      </w:tr>
      <w:tr w:rsidR="0058102F" w:rsidRPr="00883F4B" w:rsidTr="00BF6D23">
        <w:tc>
          <w:tcPr>
            <w:tcW w:w="1384" w:type="dxa"/>
            <w:shd w:val="clear" w:color="auto" w:fill="D9D9D9"/>
            <w:vAlign w:val="center"/>
          </w:tcPr>
          <w:p w:rsidR="0058102F" w:rsidRPr="00883F4B" w:rsidRDefault="0058102F" w:rsidP="00BF6D23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5C616A" w:rsidRPr="00360400" w:rsidRDefault="005C616A" w:rsidP="005C616A">
            <w:pPr>
              <w:pStyle w:val="TxtEngGameRules"/>
              <w:rPr>
                <w:ins w:id="45" w:author="Microsoft" w:date="2016-12-14T15:03:00Z"/>
              </w:rPr>
            </w:pPr>
            <w:ins w:id="46" w:author="Microsoft" w:date="2016-12-14T15:03:00Z">
              <w:r>
                <w:t>任选</w:t>
              </w:r>
              <w:r>
                <w:rPr>
                  <w:rFonts w:hint="eastAsia"/>
                </w:rPr>
                <w:t>一：</w:t>
              </w:r>
            </w:ins>
          </w:p>
          <w:p w:rsidR="005C616A" w:rsidRPr="00883F4B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47" w:author="Microsoft" w:date="2016-12-14T15:03:00Z"/>
              </w:rPr>
            </w:pPr>
            <w:ins w:id="48" w:author="Microsoft" w:date="2016-12-14T15:03:00Z">
              <w:r w:rsidRPr="00883F4B">
                <w:rPr>
                  <w:rFonts w:hint="eastAsia"/>
                </w:rPr>
                <w:t>公式为：（</w:t>
              </w:r>
              <w:r w:rsidRPr="00883F4B">
                <w:rPr>
                  <w:rFonts w:hint="eastAsia"/>
                </w:rPr>
                <w:t>M=</w:t>
              </w:r>
              <w:r>
                <w:rPr>
                  <w:rFonts w:hint="eastAsia"/>
                </w:rPr>
                <w:t>复式</w:t>
              </w:r>
              <w:r w:rsidRPr="00883F4B">
                <w:rPr>
                  <w:rFonts w:hint="eastAsia"/>
                </w:rPr>
                <w:t>个数，</w:t>
              </w:r>
              <w:r w:rsidRPr="00883F4B">
                <w:rPr>
                  <w:rFonts w:hint="eastAsia"/>
                </w:rPr>
                <w:t>A=</w:t>
              </w:r>
              <w:r w:rsidRPr="00883F4B">
                <w:rPr>
                  <w:rFonts w:hint="eastAsia"/>
                </w:rPr>
                <w:t>倍数，</w:t>
              </w:r>
              <w:r w:rsidRPr="00883F4B">
                <w:rPr>
                  <w:rFonts w:hint="eastAsia"/>
                </w:rPr>
                <w:t>S=</w:t>
              </w:r>
              <w:r w:rsidRPr="00883F4B">
                <w:rPr>
                  <w:rFonts w:hint="eastAsia"/>
                </w:rPr>
                <w:t>投注金额）</w:t>
              </w:r>
            </w:ins>
          </w:p>
          <w:p w:rsidR="005C616A" w:rsidRPr="00BE1DA6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49" w:author="Microsoft" w:date="2016-12-14T15:03:00Z"/>
              </w:rPr>
            </w:pPr>
            <w:ins w:id="50" w:author="Microsoft" w:date="2016-12-14T15:03:00Z">
              <w:r w:rsidRPr="00BE1DA6">
                <w:t>S=</w:t>
              </w:r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×A×0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25</m:t>
                </m:r>
              </m:oMath>
            </w:ins>
          </w:p>
          <w:p w:rsidR="005C616A" w:rsidRDefault="005C616A" w:rsidP="005C616A">
            <w:pPr>
              <w:pStyle w:val="TxtEngGameRules"/>
              <w:spacing w:line="360" w:lineRule="auto"/>
              <w:rPr>
                <w:ins w:id="51" w:author="Microsoft" w:date="2016-12-14T15:03:00Z"/>
              </w:rPr>
            </w:pPr>
            <w:ins w:id="52" w:author="Microsoft" w:date="2016-12-14T15:03:00Z">
              <w:r>
                <w:rPr>
                  <w:rFonts w:hint="eastAsia"/>
                </w:rPr>
                <w:t>任选</w:t>
              </w:r>
              <w:r>
                <w:t>二：</w:t>
              </w:r>
            </w:ins>
          </w:p>
          <w:p w:rsidR="005C616A" w:rsidRPr="00883F4B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53" w:author="Microsoft" w:date="2016-12-14T15:03:00Z"/>
              </w:rPr>
            </w:pPr>
            <w:ins w:id="54" w:author="Microsoft" w:date="2016-12-14T15:03:00Z">
              <w:r w:rsidRPr="00883F4B">
                <w:rPr>
                  <w:rFonts w:hint="eastAsia"/>
                </w:rPr>
                <w:t>公式为：（</w:t>
              </w:r>
              <w:r w:rsidRPr="00883F4B">
                <w:rPr>
                  <w:rFonts w:hint="eastAsia"/>
                </w:rPr>
                <w:t>M=</w:t>
              </w:r>
              <w:r>
                <w:rPr>
                  <w:rFonts w:hint="eastAsia"/>
                </w:rPr>
                <w:t>复式</w:t>
              </w:r>
              <w:r w:rsidRPr="00883F4B">
                <w:rPr>
                  <w:rFonts w:hint="eastAsia"/>
                </w:rPr>
                <w:t>个数，</w:t>
              </w:r>
              <w:r w:rsidRPr="00883F4B">
                <w:rPr>
                  <w:rFonts w:hint="eastAsia"/>
                </w:rPr>
                <w:t>A=</w:t>
              </w:r>
              <w:r w:rsidRPr="00883F4B">
                <w:rPr>
                  <w:rFonts w:hint="eastAsia"/>
                </w:rPr>
                <w:t>倍数，</w:t>
              </w:r>
              <w:r w:rsidRPr="00883F4B">
                <w:rPr>
                  <w:rFonts w:hint="eastAsia"/>
                </w:rPr>
                <w:t>S=</w:t>
              </w:r>
              <w:r w:rsidRPr="00883F4B">
                <w:rPr>
                  <w:rFonts w:hint="eastAsia"/>
                </w:rPr>
                <w:t>投注金额）</w:t>
              </w:r>
            </w:ins>
          </w:p>
          <w:p w:rsidR="005C616A" w:rsidRPr="00BE1DA6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55" w:author="Microsoft" w:date="2016-12-14T15:03:00Z"/>
              </w:rPr>
            </w:pPr>
            <w:ins w:id="56" w:author="Microsoft" w:date="2016-12-14T15:03:00Z">
              <w:r w:rsidRPr="00BE1DA6">
                <w:t>S=</w:t>
              </w:r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×A×0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25</m:t>
                </m:r>
              </m:oMath>
            </w:ins>
          </w:p>
          <w:p w:rsidR="005C616A" w:rsidRDefault="005C616A" w:rsidP="005C616A">
            <w:pPr>
              <w:pStyle w:val="TxtEngGameRules"/>
              <w:spacing w:line="360" w:lineRule="auto"/>
              <w:rPr>
                <w:ins w:id="57" w:author="Microsoft" w:date="2016-12-14T15:03:00Z"/>
              </w:rPr>
            </w:pPr>
            <w:ins w:id="58" w:author="Microsoft" w:date="2016-12-14T15:03:00Z">
              <w:r>
                <w:rPr>
                  <w:rFonts w:hint="eastAsia"/>
                </w:rPr>
                <w:t>任选三</w:t>
              </w:r>
              <w:r>
                <w:t>：</w:t>
              </w:r>
            </w:ins>
          </w:p>
          <w:p w:rsidR="005C616A" w:rsidRPr="00883F4B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59" w:author="Microsoft" w:date="2016-12-14T15:03:00Z"/>
              </w:rPr>
            </w:pPr>
            <w:ins w:id="60" w:author="Microsoft" w:date="2016-12-14T15:03:00Z">
              <w:r w:rsidRPr="00883F4B">
                <w:rPr>
                  <w:rFonts w:hint="eastAsia"/>
                </w:rPr>
                <w:t>公式为：（</w:t>
              </w:r>
              <w:r w:rsidRPr="00883F4B">
                <w:rPr>
                  <w:rFonts w:hint="eastAsia"/>
                </w:rPr>
                <w:t>M=</w:t>
              </w:r>
              <w:r>
                <w:rPr>
                  <w:rFonts w:hint="eastAsia"/>
                </w:rPr>
                <w:t>复式</w:t>
              </w:r>
              <w:r w:rsidRPr="00883F4B">
                <w:rPr>
                  <w:rFonts w:hint="eastAsia"/>
                </w:rPr>
                <w:t>个数，</w:t>
              </w:r>
              <w:r w:rsidRPr="00883F4B">
                <w:rPr>
                  <w:rFonts w:hint="eastAsia"/>
                </w:rPr>
                <w:t>A=</w:t>
              </w:r>
              <w:r w:rsidRPr="00883F4B">
                <w:rPr>
                  <w:rFonts w:hint="eastAsia"/>
                </w:rPr>
                <w:t>倍数，</w:t>
              </w:r>
              <w:r w:rsidRPr="00883F4B">
                <w:rPr>
                  <w:rFonts w:hint="eastAsia"/>
                </w:rPr>
                <w:t>S=</w:t>
              </w:r>
              <w:r w:rsidRPr="00883F4B">
                <w:rPr>
                  <w:rFonts w:hint="eastAsia"/>
                </w:rPr>
                <w:t>投注金额）</w:t>
              </w:r>
            </w:ins>
          </w:p>
          <w:p w:rsidR="005C616A" w:rsidRPr="00BE1DA6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61" w:author="Microsoft" w:date="2016-12-14T15:03:00Z"/>
              </w:rPr>
            </w:pPr>
            <w:ins w:id="62" w:author="Microsoft" w:date="2016-12-14T15:03:00Z">
              <w:r w:rsidRPr="00BE1DA6">
                <w:t>S=</w:t>
              </w:r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×A×0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25</m:t>
                </m:r>
              </m:oMath>
            </w:ins>
          </w:p>
          <w:p w:rsidR="005C616A" w:rsidRDefault="005C616A" w:rsidP="005C616A">
            <w:pPr>
              <w:pStyle w:val="TxtEngGameRules"/>
              <w:spacing w:line="360" w:lineRule="auto"/>
              <w:rPr>
                <w:ins w:id="63" w:author="Microsoft" w:date="2016-12-14T15:03:00Z"/>
              </w:rPr>
            </w:pPr>
            <w:ins w:id="64" w:author="Microsoft" w:date="2016-12-14T15:03:00Z">
              <w:r>
                <w:rPr>
                  <w:rFonts w:hint="eastAsia"/>
                </w:rPr>
                <w:t>任选四</w:t>
              </w:r>
              <w:r>
                <w:t>：</w:t>
              </w:r>
            </w:ins>
          </w:p>
          <w:p w:rsidR="005C616A" w:rsidRPr="00883F4B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65" w:author="Microsoft" w:date="2016-12-14T15:03:00Z"/>
              </w:rPr>
            </w:pPr>
            <w:ins w:id="66" w:author="Microsoft" w:date="2016-12-14T15:03:00Z">
              <w:r w:rsidRPr="00883F4B">
                <w:rPr>
                  <w:rFonts w:hint="eastAsia"/>
                </w:rPr>
                <w:t>公式为：（</w:t>
              </w:r>
              <w:r w:rsidRPr="00883F4B">
                <w:rPr>
                  <w:rFonts w:hint="eastAsia"/>
                </w:rPr>
                <w:t>M=</w:t>
              </w:r>
              <w:r>
                <w:rPr>
                  <w:rFonts w:hint="eastAsia"/>
                </w:rPr>
                <w:t>复式</w:t>
              </w:r>
              <w:r w:rsidRPr="00883F4B">
                <w:rPr>
                  <w:rFonts w:hint="eastAsia"/>
                </w:rPr>
                <w:t>个数，</w:t>
              </w:r>
              <w:r w:rsidRPr="00883F4B">
                <w:rPr>
                  <w:rFonts w:hint="eastAsia"/>
                </w:rPr>
                <w:t>A=</w:t>
              </w:r>
              <w:r w:rsidRPr="00883F4B">
                <w:rPr>
                  <w:rFonts w:hint="eastAsia"/>
                </w:rPr>
                <w:t>倍数，</w:t>
              </w:r>
              <w:r w:rsidRPr="00883F4B">
                <w:rPr>
                  <w:rFonts w:hint="eastAsia"/>
                </w:rPr>
                <w:t>S=</w:t>
              </w:r>
              <w:r w:rsidRPr="00883F4B">
                <w:rPr>
                  <w:rFonts w:hint="eastAsia"/>
                </w:rPr>
                <w:t>投注金额）</w:t>
              </w:r>
            </w:ins>
          </w:p>
          <w:p w:rsidR="005C616A" w:rsidRPr="00BE1DA6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67" w:author="Microsoft" w:date="2016-12-14T15:03:00Z"/>
              </w:rPr>
            </w:pPr>
            <w:ins w:id="68" w:author="Microsoft" w:date="2016-12-14T15:03:00Z">
              <w:r w:rsidRPr="00BE1DA6">
                <w:t>S=</w:t>
              </w:r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×A×0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25</m:t>
                </m:r>
              </m:oMath>
            </w:ins>
          </w:p>
          <w:p w:rsidR="005C616A" w:rsidRDefault="005C616A" w:rsidP="005C616A">
            <w:pPr>
              <w:pStyle w:val="TxtEngGameRules"/>
              <w:spacing w:line="360" w:lineRule="auto"/>
              <w:rPr>
                <w:ins w:id="69" w:author="Microsoft" w:date="2016-12-14T15:03:00Z"/>
              </w:rPr>
            </w:pPr>
            <w:ins w:id="70" w:author="Microsoft" w:date="2016-12-14T15:03:00Z">
              <w:r>
                <w:rPr>
                  <w:rFonts w:hint="eastAsia"/>
                </w:rPr>
                <w:t>任选</w:t>
              </w:r>
              <w:r>
                <w:t>五：</w:t>
              </w:r>
            </w:ins>
          </w:p>
          <w:p w:rsidR="005C616A" w:rsidRPr="00883F4B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71" w:author="Microsoft" w:date="2016-12-14T15:03:00Z"/>
              </w:rPr>
            </w:pPr>
            <w:ins w:id="72" w:author="Microsoft" w:date="2016-12-14T15:03:00Z">
              <w:r w:rsidRPr="00883F4B">
                <w:rPr>
                  <w:rFonts w:hint="eastAsia"/>
                </w:rPr>
                <w:t>公式为：（</w:t>
              </w:r>
              <w:r w:rsidRPr="00883F4B">
                <w:rPr>
                  <w:rFonts w:hint="eastAsia"/>
                </w:rPr>
                <w:t>M=</w:t>
              </w:r>
              <w:r>
                <w:rPr>
                  <w:rFonts w:hint="eastAsia"/>
                </w:rPr>
                <w:t>复式</w:t>
              </w:r>
              <w:r w:rsidRPr="00883F4B">
                <w:rPr>
                  <w:rFonts w:hint="eastAsia"/>
                </w:rPr>
                <w:t>个数，</w:t>
              </w:r>
              <w:r w:rsidRPr="00883F4B">
                <w:rPr>
                  <w:rFonts w:hint="eastAsia"/>
                </w:rPr>
                <w:t>A=</w:t>
              </w:r>
              <w:r w:rsidRPr="00883F4B">
                <w:rPr>
                  <w:rFonts w:hint="eastAsia"/>
                </w:rPr>
                <w:t>倍数，</w:t>
              </w:r>
              <w:r w:rsidRPr="00883F4B">
                <w:rPr>
                  <w:rFonts w:hint="eastAsia"/>
                </w:rPr>
                <w:t>S=</w:t>
              </w:r>
              <w:r w:rsidRPr="00883F4B">
                <w:rPr>
                  <w:rFonts w:hint="eastAsia"/>
                </w:rPr>
                <w:t>投注金额）</w:t>
              </w:r>
            </w:ins>
          </w:p>
          <w:p w:rsidR="005C616A" w:rsidRPr="00BE1DA6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73" w:author="Microsoft" w:date="2016-12-14T15:03:00Z"/>
              </w:rPr>
            </w:pPr>
            <w:ins w:id="74" w:author="Microsoft" w:date="2016-12-14T15:03:00Z">
              <w:r w:rsidRPr="00BE1DA6">
                <w:t>S=</w:t>
              </w:r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×A×0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25</m:t>
                </m:r>
              </m:oMath>
            </w:ins>
          </w:p>
          <w:p w:rsidR="005C616A" w:rsidRDefault="005C616A" w:rsidP="005C616A">
            <w:pPr>
              <w:pStyle w:val="TxtEngGameRules"/>
              <w:spacing w:line="360" w:lineRule="auto"/>
              <w:rPr>
                <w:ins w:id="75" w:author="Microsoft" w:date="2016-12-14T15:03:00Z"/>
              </w:rPr>
            </w:pPr>
            <w:ins w:id="76" w:author="Microsoft" w:date="2016-12-14T15:03:00Z">
              <w:r>
                <w:t>任选六</w:t>
              </w:r>
              <w:r>
                <w:rPr>
                  <w:rFonts w:hint="eastAsia"/>
                </w:rPr>
                <w:t>：</w:t>
              </w:r>
            </w:ins>
          </w:p>
          <w:p w:rsidR="005C616A" w:rsidRPr="00883F4B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77" w:author="Microsoft" w:date="2016-12-14T15:03:00Z"/>
              </w:rPr>
            </w:pPr>
            <w:ins w:id="78" w:author="Microsoft" w:date="2016-12-14T15:03:00Z">
              <w:r w:rsidRPr="00883F4B">
                <w:rPr>
                  <w:rFonts w:hint="eastAsia"/>
                </w:rPr>
                <w:t>公式为：（</w:t>
              </w:r>
              <w:r w:rsidRPr="00883F4B">
                <w:rPr>
                  <w:rFonts w:hint="eastAsia"/>
                </w:rPr>
                <w:t>M=</w:t>
              </w:r>
              <w:r>
                <w:rPr>
                  <w:rFonts w:hint="eastAsia"/>
                </w:rPr>
                <w:t>复式</w:t>
              </w:r>
              <w:r w:rsidRPr="00883F4B">
                <w:rPr>
                  <w:rFonts w:hint="eastAsia"/>
                </w:rPr>
                <w:t>个数，</w:t>
              </w:r>
              <w:r w:rsidRPr="00883F4B">
                <w:rPr>
                  <w:rFonts w:hint="eastAsia"/>
                </w:rPr>
                <w:t>A=</w:t>
              </w:r>
              <w:r w:rsidRPr="00883F4B">
                <w:rPr>
                  <w:rFonts w:hint="eastAsia"/>
                </w:rPr>
                <w:t>倍数，</w:t>
              </w:r>
              <w:r w:rsidRPr="00883F4B">
                <w:rPr>
                  <w:rFonts w:hint="eastAsia"/>
                </w:rPr>
                <w:t>S=</w:t>
              </w:r>
              <w:r w:rsidRPr="00883F4B">
                <w:rPr>
                  <w:rFonts w:hint="eastAsia"/>
                </w:rPr>
                <w:t>投注金额）</w:t>
              </w:r>
            </w:ins>
          </w:p>
          <w:p w:rsidR="005C616A" w:rsidRPr="00BE1DA6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79" w:author="Microsoft" w:date="2016-12-14T15:03:00Z"/>
              </w:rPr>
            </w:pPr>
            <w:ins w:id="80" w:author="Microsoft" w:date="2016-12-14T15:03:00Z">
              <w:r w:rsidRPr="00BE1DA6">
                <w:t>S=</w:t>
              </w:r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6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×A×0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25</m:t>
                </m:r>
              </m:oMath>
            </w:ins>
          </w:p>
          <w:p w:rsidR="005C616A" w:rsidRDefault="005C616A" w:rsidP="005C616A">
            <w:pPr>
              <w:pStyle w:val="TxtEngGameRules"/>
              <w:spacing w:line="360" w:lineRule="auto"/>
              <w:rPr>
                <w:ins w:id="81" w:author="Microsoft" w:date="2016-12-14T15:03:00Z"/>
              </w:rPr>
            </w:pPr>
            <w:ins w:id="82" w:author="Microsoft" w:date="2016-12-14T15:03:00Z">
              <w:r>
                <w:rPr>
                  <w:rFonts w:hint="eastAsia"/>
                </w:rPr>
                <w:t>任选七：</w:t>
              </w:r>
            </w:ins>
          </w:p>
          <w:p w:rsidR="005C616A" w:rsidRPr="00883F4B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83" w:author="Microsoft" w:date="2016-12-14T15:03:00Z"/>
              </w:rPr>
            </w:pPr>
            <w:ins w:id="84" w:author="Microsoft" w:date="2016-12-14T15:03:00Z">
              <w:r w:rsidRPr="00883F4B">
                <w:rPr>
                  <w:rFonts w:hint="eastAsia"/>
                </w:rPr>
                <w:lastRenderedPageBreak/>
                <w:t>公式为：（</w:t>
              </w:r>
              <w:r w:rsidRPr="00883F4B">
                <w:rPr>
                  <w:rFonts w:hint="eastAsia"/>
                </w:rPr>
                <w:t>M=</w:t>
              </w:r>
              <w:r>
                <w:rPr>
                  <w:rFonts w:hint="eastAsia"/>
                </w:rPr>
                <w:t>复式</w:t>
              </w:r>
              <w:r w:rsidRPr="00883F4B">
                <w:rPr>
                  <w:rFonts w:hint="eastAsia"/>
                </w:rPr>
                <w:t>个数，</w:t>
              </w:r>
              <w:r w:rsidRPr="00883F4B">
                <w:rPr>
                  <w:rFonts w:hint="eastAsia"/>
                </w:rPr>
                <w:t>A=</w:t>
              </w:r>
              <w:r w:rsidRPr="00883F4B">
                <w:rPr>
                  <w:rFonts w:hint="eastAsia"/>
                </w:rPr>
                <w:t>倍数，</w:t>
              </w:r>
              <w:r w:rsidRPr="00883F4B">
                <w:rPr>
                  <w:rFonts w:hint="eastAsia"/>
                </w:rPr>
                <w:t>S=</w:t>
              </w:r>
              <w:r w:rsidRPr="00883F4B">
                <w:rPr>
                  <w:rFonts w:hint="eastAsia"/>
                </w:rPr>
                <w:t>投注金额）</w:t>
              </w:r>
            </w:ins>
          </w:p>
          <w:p w:rsidR="005C616A" w:rsidRPr="00BE1DA6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85" w:author="Microsoft" w:date="2016-12-14T15:03:00Z"/>
              </w:rPr>
            </w:pPr>
            <w:ins w:id="86" w:author="Microsoft" w:date="2016-12-14T15:03:00Z">
              <w:r w:rsidRPr="00BE1DA6">
                <w:t>S=</w:t>
              </w:r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7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×A×0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25</m:t>
                </m:r>
              </m:oMath>
            </w:ins>
          </w:p>
          <w:p w:rsidR="005C616A" w:rsidRDefault="005C616A" w:rsidP="005C616A">
            <w:pPr>
              <w:pStyle w:val="TxtEngGameRules"/>
              <w:spacing w:line="360" w:lineRule="auto"/>
              <w:rPr>
                <w:ins w:id="87" w:author="Microsoft" w:date="2016-12-14T15:03:00Z"/>
              </w:rPr>
            </w:pPr>
            <w:ins w:id="88" w:author="Microsoft" w:date="2016-12-14T15:03:00Z">
              <w:r>
                <w:rPr>
                  <w:rFonts w:hint="eastAsia"/>
                </w:rPr>
                <w:t>任选八：</w:t>
              </w:r>
            </w:ins>
          </w:p>
          <w:p w:rsidR="005C616A" w:rsidRPr="00883F4B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89" w:author="Microsoft" w:date="2016-12-14T15:03:00Z"/>
              </w:rPr>
            </w:pPr>
            <w:ins w:id="90" w:author="Microsoft" w:date="2016-12-14T15:03:00Z">
              <w:r w:rsidRPr="00883F4B">
                <w:rPr>
                  <w:rFonts w:hint="eastAsia"/>
                </w:rPr>
                <w:t>公式为：（</w:t>
              </w:r>
              <w:r w:rsidRPr="00883F4B">
                <w:rPr>
                  <w:rFonts w:hint="eastAsia"/>
                </w:rPr>
                <w:t>M=</w:t>
              </w:r>
              <w:r>
                <w:rPr>
                  <w:rFonts w:hint="eastAsia"/>
                </w:rPr>
                <w:t>复式</w:t>
              </w:r>
              <w:r w:rsidRPr="00883F4B">
                <w:rPr>
                  <w:rFonts w:hint="eastAsia"/>
                </w:rPr>
                <w:t>个数，</w:t>
              </w:r>
              <w:r w:rsidRPr="00883F4B">
                <w:rPr>
                  <w:rFonts w:hint="eastAsia"/>
                </w:rPr>
                <w:t>A=</w:t>
              </w:r>
              <w:r w:rsidRPr="00883F4B">
                <w:rPr>
                  <w:rFonts w:hint="eastAsia"/>
                </w:rPr>
                <w:t>倍数，</w:t>
              </w:r>
              <w:r w:rsidRPr="00883F4B">
                <w:rPr>
                  <w:rFonts w:hint="eastAsia"/>
                </w:rPr>
                <w:t>S=</w:t>
              </w:r>
              <w:r w:rsidRPr="00883F4B">
                <w:rPr>
                  <w:rFonts w:hint="eastAsia"/>
                </w:rPr>
                <w:t>投注金额）</w:t>
              </w:r>
            </w:ins>
          </w:p>
          <w:p w:rsidR="005C616A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91" w:author="Microsoft" w:date="2016-12-14T15:03:00Z"/>
              </w:rPr>
            </w:pPr>
            <w:ins w:id="92" w:author="Microsoft" w:date="2016-12-14T15:03:00Z">
              <w:r w:rsidRPr="00BE1DA6">
                <w:t>S=</w:t>
              </w:r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8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×A×0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25</m:t>
                </m:r>
              </m:oMath>
            </w:ins>
          </w:p>
          <w:p w:rsidR="005C616A" w:rsidRDefault="005C616A" w:rsidP="005C616A">
            <w:pPr>
              <w:pStyle w:val="TxtEngGameRules"/>
              <w:spacing w:line="360" w:lineRule="auto"/>
              <w:rPr>
                <w:ins w:id="93" w:author="Microsoft" w:date="2016-12-14T15:03:00Z"/>
              </w:rPr>
            </w:pPr>
            <w:ins w:id="94" w:author="Microsoft" w:date="2016-12-14T15:03:00Z">
              <w:r>
                <w:rPr>
                  <w:rFonts w:hint="eastAsia"/>
                </w:rPr>
                <w:t>组选二：</w:t>
              </w:r>
            </w:ins>
          </w:p>
          <w:p w:rsidR="005C616A" w:rsidRPr="00883F4B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95" w:author="Microsoft" w:date="2016-12-14T15:03:00Z"/>
              </w:rPr>
            </w:pPr>
            <w:ins w:id="96" w:author="Microsoft" w:date="2016-12-14T15:03:00Z">
              <w:r w:rsidRPr="00883F4B">
                <w:rPr>
                  <w:rFonts w:hint="eastAsia"/>
                </w:rPr>
                <w:t>公式为：（</w:t>
              </w:r>
              <w:r w:rsidRPr="00883F4B">
                <w:rPr>
                  <w:rFonts w:hint="eastAsia"/>
                </w:rPr>
                <w:t>M=</w:t>
              </w:r>
              <w:r>
                <w:rPr>
                  <w:rFonts w:hint="eastAsia"/>
                </w:rPr>
                <w:t>复式</w:t>
              </w:r>
              <w:r w:rsidRPr="00883F4B">
                <w:rPr>
                  <w:rFonts w:hint="eastAsia"/>
                </w:rPr>
                <w:t>个数，</w:t>
              </w:r>
              <w:r w:rsidRPr="00883F4B">
                <w:rPr>
                  <w:rFonts w:hint="eastAsia"/>
                </w:rPr>
                <w:t>A=</w:t>
              </w:r>
              <w:r w:rsidRPr="00883F4B">
                <w:rPr>
                  <w:rFonts w:hint="eastAsia"/>
                </w:rPr>
                <w:t>倍数，</w:t>
              </w:r>
              <w:r w:rsidRPr="00883F4B">
                <w:rPr>
                  <w:rFonts w:hint="eastAsia"/>
                </w:rPr>
                <w:t>S=</w:t>
              </w:r>
              <w:r w:rsidRPr="00883F4B">
                <w:rPr>
                  <w:rFonts w:hint="eastAsia"/>
                </w:rPr>
                <w:t>投注金额）</w:t>
              </w:r>
            </w:ins>
          </w:p>
          <w:p w:rsidR="005C616A" w:rsidRPr="00BE1DA6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97" w:author="Microsoft" w:date="2016-12-14T15:03:00Z"/>
              </w:rPr>
            </w:pPr>
            <w:ins w:id="98" w:author="Microsoft" w:date="2016-12-14T15:03:00Z">
              <w:r w:rsidRPr="00BE1DA6">
                <w:t>S=</w:t>
              </w:r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×A×0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25</m:t>
                </m:r>
              </m:oMath>
            </w:ins>
          </w:p>
          <w:p w:rsidR="005C616A" w:rsidRDefault="005C616A" w:rsidP="005C616A">
            <w:pPr>
              <w:pStyle w:val="TxtEngGameRules"/>
              <w:spacing w:line="360" w:lineRule="auto"/>
              <w:rPr>
                <w:ins w:id="99" w:author="Microsoft" w:date="2016-12-14T15:03:00Z"/>
              </w:rPr>
            </w:pPr>
            <w:ins w:id="100" w:author="Microsoft" w:date="2016-12-14T15:03:00Z">
              <w:r>
                <w:rPr>
                  <w:rFonts w:hint="eastAsia"/>
                </w:rPr>
                <w:t>组选三：</w:t>
              </w:r>
            </w:ins>
          </w:p>
          <w:p w:rsidR="005C616A" w:rsidRPr="00883F4B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101" w:author="Microsoft" w:date="2016-12-14T15:03:00Z"/>
              </w:rPr>
            </w:pPr>
            <w:ins w:id="102" w:author="Microsoft" w:date="2016-12-14T15:03:00Z">
              <w:r w:rsidRPr="00883F4B">
                <w:rPr>
                  <w:rFonts w:hint="eastAsia"/>
                </w:rPr>
                <w:t>公式为：（</w:t>
              </w:r>
              <w:r w:rsidRPr="00883F4B">
                <w:rPr>
                  <w:rFonts w:hint="eastAsia"/>
                </w:rPr>
                <w:t>M=</w:t>
              </w:r>
              <w:r>
                <w:rPr>
                  <w:rFonts w:hint="eastAsia"/>
                </w:rPr>
                <w:t>复式</w:t>
              </w:r>
              <w:r w:rsidRPr="00883F4B">
                <w:rPr>
                  <w:rFonts w:hint="eastAsia"/>
                </w:rPr>
                <w:t>个数，</w:t>
              </w:r>
              <w:r w:rsidRPr="00883F4B">
                <w:rPr>
                  <w:rFonts w:hint="eastAsia"/>
                </w:rPr>
                <w:t>A=</w:t>
              </w:r>
              <w:r w:rsidRPr="00883F4B">
                <w:rPr>
                  <w:rFonts w:hint="eastAsia"/>
                </w:rPr>
                <w:t>倍数，</w:t>
              </w:r>
              <w:r w:rsidRPr="00883F4B">
                <w:rPr>
                  <w:rFonts w:hint="eastAsia"/>
                </w:rPr>
                <w:t>S=</w:t>
              </w:r>
              <w:r w:rsidRPr="00883F4B">
                <w:rPr>
                  <w:rFonts w:hint="eastAsia"/>
                </w:rPr>
                <w:t>投注金额）</w:t>
              </w:r>
            </w:ins>
          </w:p>
          <w:p w:rsidR="005C616A" w:rsidRPr="00BE1DA6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103" w:author="Microsoft" w:date="2016-12-14T15:03:00Z"/>
              </w:rPr>
            </w:pPr>
            <w:ins w:id="104" w:author="Microsoft" w:date="2016-12-14T15:03:00Z">
              <w:r w:rsidRPr="00BE1DA6">
                <w:t>S=</w:t>
              </w:r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×A×0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25</m:t>
                </m:r>
              </m:oMath>
            </w:ins>
          </w:p>
          <w:p w:rsidR="0058102F" w:rsidRPr="00883F4B" w:rsidRDefault="0058102F" w:rsidP="00BF6D23"/>
        </w:tc>
      </w:tr>
    </w:tbl>
    <w:p w:rsidR="0058102F" w:rsidRDefault="00F44E5D" w:rsidP="0058102F">
      <w:pPr>
        <w:pStyle w:val="a0"/>
        <w:rPr>
          <w:lang w:val="x-none" w:eastAsia="x-none"/>
        </w:rPr>
      </w:pPr>
      <w:r>
        <w:rPr>
          <w:lang w:val="x-none" w:eastAsia="x-none"/>
        </w:rPr>
        <w:lastRenderedPageBreak/>
        <w:t>参考图</w:t>
      </w:r>
      <w:r>
        <w:rPr>
          <w:lang w:val="x-none" w:eastAsia="x-none"/>
        </w:rPr>
        <w:t>:</w:t>
      </w:r>
    </w:p>
    <w:p w:rsidR="00F44E5D" w:rsidRPr="0058102F" w:rsidRDefault="00F44E5D" w:rsidP="0058102F">
      <w:pPr>
        <w:pStyle w:val="a0"/>
        <w:rPr>
          <w:lang w:val="x-none" w:eastAsia="x-none"/>
        </w:rPr>
      </w:pPr>
      <w:r>
        <w:rPr>
          <w:noProof/>
          <w:lang w:bidi="km-KH"/>
        </w:rPr>
        <w:drawing>
          <wp:inline distT="0" distB="0" distL="0" distR="0" wp14:anchorId="0B2A89F9" wp14:editId="79FBD5F8">
            <wp:extent cx="2024047" cy="3600000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ucky5_1-1投注_任选组选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0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084" w:rsidRDefault="00961084" w:rsidP="00E40ED7">
      <w:pPr>
        <w:pStyle w:val="4"/>
      </w:pPr>
      <w:r>
        <w:lastRenderedPageBreak/>
        <w:t>直选投注页面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BF6D23" w:rsidRPr="00883F4B" w:rsidTr="00BF6D23">
        <w:tc>
          <w:tcPr>
            <w:tcW w:w="1384" w:type="dxa"/>
            <w:shd w:val="clear" w:color="auto" w:fill="D9D9D9"/>
            <w:vAlign w:val="center"/>
          </w:tcPr>
          <w:p w:rsidR="00BF6D23" w:rsidRPr="00883F4B" w:rsidRDefault="00BF6D23" w:rsidP="00BF6D23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BF6D23" w:rsidRPr="00883F4B" w:rsidRDefault="001F65D3" w:rsidP="00BF6D23">
            <w:pPr>
              <w:rPr>
                <w:iCs/>
              </w:rPr>
            </w:pPr>
            <w:r>
              <w:rPr>
                <w:rFonts w:hint="eastAsia"/>
                <w:iCs/>
              </w:rPr>
              <w:t>T006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BF6D23" w:rsidRPr="00883F4B" w:rsidRDefault="00BF6D23" w:rsidP="00BF6D23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BF6D23" w:rsidRPr="00883F4B" w:rsidRDefault="00BF6D23" w:rsidP="00BF6D23">
            <w:pPr>
              <w:rPr>
                <w:iCs/>
              </w:rPr>
            </w:pPr>
          </w:p>
        </w:tc>
      </w:tr>
      <w:tr w:rsidR="00BF6D23" w:rsidRPr="00883F4B" w:rsidTr="00BF6D23">
        <w:tc>
          <w:tcPr>
            <w:tcW w:w="1384" w:type="dxa"/>
            <w:shd w:val="clear" w:color="auto" w:fill="D9D9D9"/>
            <w:vAlign w:val="center"/>
          </w:tcPr>
          <w:p w:rsidR="00BF6D23" w:rsidRPr="00883F4B" w:rsidRDefault="00BF6D23" w:rsidP="00BF6D23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BF6D23" w:rsidRPr="00883F4B" w:rsidRDefault="00BF6D23" w:rsidP="00BF6D23">
            <w:pPr>
              <w:rPr>
                <w:iCs/>
              </w:rPr>
            </w:pPr>
            <w:r>
              <w:rPr>
                <w:iCs/>
              </w:rPr>
              <w:t>直选投注页面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BF6D23" w:rsidRPr="00883F4B" w:rsidRDefault="00BF6D23" w:rsidP="00BF6D23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BF6D23" w:rsidRPr="00883F4B" w:rsidRDefault="00BF6D23" w:rsidP="00BF6D23">
            <w:pPr>
              <w:rPr>
                <w:iCs/>
              </w:rPr>
            </w:pPr>
            <w:r>
              <w:rPr>
                <w:rFonts w:hint="eastAsia"/>
                <w:iCs/>
              </w:rPr>
              <w:t>高</w:t>
            </w:r>
          </w:p>
        </w:tc>
      </w:tr>
      <w:tr w:rsidR="00BF6D23" w:rsidRPr="00883F4B" w:rsidTr="00BF6D23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BF6D23" w:rsidRPr="00883F4B" w:rsidRDefault="00BF6D23" w:rsidP="00BF6D23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BF6D23" w:rsidRPr="00883F4B" w:rsidRDefault="00BF6D23" w:rsidP="00BF6D23">
            <w:r>
              <w:rPr>
                <w:rFonts w:hint="eastAsia"/>
              </w:rPr>
              <w:t>直选</w:t>
            </w:r>
            <w:r>
              <w:t>投注页面</w:t>
            </w:r>
            <w:r>
              <w:rPr>
                <w:rFonts w:hint="eastAsia"/>
              </w:rPr>
              <w:t>；</w:t>
            </w:r>
          </w:p>
        </w:tc>
      </w:tr>
      <w:tr w:rsidR="00BF6D23" w:rsidRPr="00883F4B" w:rsidTr="00BF6D23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BF6D23" w:rsidRPr="00883F4B" w:rsidRDefault="00BF6D23" w:rsidP="00BF6D23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BF6D23" w:rsidRDefault="00BF6D23" w:rsidP="00BE690A">
            <w:pPr>
              <w:pStyle w:val="a8"/>
              <w:numPr>
                <w:ilvl w:val="0"/>
                <w:numId w:val="62"/>
              </w:numPr>
              <w:ind w:firstLineChars="0"/>
              <w:rPr>
                <w:iCs/>
              </w:rPr>
            </w:pPr>
            <w:r>
              <w:rPr>
                <w:iCs/>
              </w:rPr>
              <w:t>玩法名称</w:t>
            </w:r>
            <w:r>
              <w:rPr>
                <w:rFonts w:hint="eastAsia"/>
                <w:iCs/>
                <w:lang w:eastAsia="zh-CN"/>
              </w:rPr>
              <w:t>：</w:t>
            </w:r>
          </w:p>
          <w:p w:rsidR="00BF6D23" w:rsidRDefault="00BF6D23" w:rsidP="00BE690A">
            <w:pPr>
              <w:pStyle w:val="a8"/>
              <w:numPr>
                <w:ilvl w:val="0"/>
                <w:numId w:val="62"/>
              </w:numPr>
              <w:ind w:firstLineChars="0"/>
              <w:rPr>
                <w:iCs/>
              </w:rPr>
            </w:pPr>
            <w:r>
              <w:rPr>
                <w:iCs/>
              </w:rPr>
              <w:t>期号</w:t>
            </w:r>
            <w:r>
              <w:rPr>
                <w:rFonts w:hint="eastAsia"/>
                <w:iCs/>
                <w:lang w:eastAsia="zh-CN"/>
              </w:rPr>
              <w:t>：</w:t>
            </w:r>
          </w:p>
          <w:p w:rsidR="00BF6D23" w:rsidRDefault="00BF6D23" w:rsidP="00BE690A">
            <w:pPr>
              <w:pStyle w:val="a8"/>
              <w:numPr>
                <w:ilvl w:val="0"/>
                <w:numId w:val="62"/>
              </w:numPr>
              <w:ind w:firstLineChars="0"/>
              <w:rPr>
                <w:iCs/>
              </w:rPr>
            </w:pPr>
            <w:r>
              <w:rPr>
                <w:iCs/>
                <w:lang w:eastAsia="zh-CN"/>
              </w:rPr>
              <w:t>截止时间</w:t>
            </w:r>
            <w:r>
              <w:rPr>
                <w:rFonts w:hint="eastAsia"/>
                <w:iCs/>
                <w:lang w:eastAsia="zh-CN"/>
              </w:rPr>
              <w:t>：</w:t>
            </w:r>
          </w:p>
          <w:p w:rsidR="00BF6D23" w:rsidRDefault="00BF6D23" w:rsidP="00BE690A">
            <w:pPr>
              <w:pStyle w:val="a8"/>
              <w:numPr>
                <w:ilvl w:val="0"/>
                <w:numId w:val="62"/>
              </w:numPr>
              <w:ind w:firstLineChars="0"/>
              <w:rPr>
                <w:iCs/>
              </w:rPr>
            </w:pPr>
            <w:r>
              <w:rPr>
                <w:iCs/>
                <w:lang w:eastAsia="zh-CN"/>
              </w:rPr>
              <w:t>摇一摇机选</w:t>
            </w:r>
            <w:r>
              <w:rPr>
                <w:rFonts w:hint="eastAsia"/>
                <w:iCs/>
                <w:lang w:eastAsia="zh-CN"/>
              </w:rPr>
              <w:t>：</w:t>
            </w:r>
            <w:r>
              <w:rPr>
                <w:iCs/>
                <w:lang w:eastAsia="zh-CN"/>
              </w:rPr>
              <w:t>点击可进行机选或摇晃手机进行机选</w:t>
            </w:r>
            <w:r>
              <w:rPr>
                <w:rFonts w:hint="eastAsia"/>
                <w:iCs/>
                <w:lang w:eastAsia="zh-CN"/>
              </w:rPr>
              <w:t>；</w:t>
            </w:r>
          </w:p>
          <w:p w:rsidR="00BF6D23" w:rsidRDefault="00BF6D23" w:rsidP="00BE690A">
            <w:pPr>
              <w:pStyle w:val="a8"/>
              <w:numPr>
                <w:ilvl w:val="0"/>
                <w:numId w:val="62"/>
              </w:numPr>
              <w:ind w:firstLineChars="0"/>
              <w:rPr>
                <w:iCs/>
              </w:rPr>
            </w:pPr>
            <w:r>
              <w:rPr>
                <w:rFonts w:hint="eastAsia"/>
                <w:iCs/>
                <w:lang w:eastAsia="zh-CN"/>
              </w:rPr>
              <w:t>玩法提示：不同的玩法提示信息不同；</w:t>
            </w:r>
          </w:p>
          <w:p w:rsidR="00BF6D23" w:rsidRDefault="00BF6D23" w:rsidP="00BE690A">
            <w:pPr>
              <w:pStyle w:val="a8"/>
              <w:numPr>
                <w:ilvl w:val="0"/>
                <w:numId w:val="64"/>
              </w:numPr>
              <w:ind w:firstLineChars="0"/>
              <w:rPr>
                <w:iCs/>
              </w:rPr>
            </w:pPr>
            <w:r>
              <w:rPr>
                <w:rFonts w:hint="eastAsia"/>
                <w:iCs/>
              </w:rPr>
              <w:t>前一直选</w:t>
            </w:r>
            <w:r>
              <w:rPr>
                <w:rFonts w:hint="eastAsia"/>
                <w:iCs/>
                <w:lang w:eastAsia="zh-CN"/>
              </w:rPr>
              <w:t>：至少选</w:t>
            </w:r>
            <w:r>
              <w:rPr>
                <w:rFonts w:hint="eastAsia"/>
                <w:iCs/>
                <w:lang w:eastAsia="zh-CN"/>
              </w:rPr>
              <w:t>1</w:t>
            </w:r>
            <w:r>
              <w:rPr>
                <w:rFonts w:hint="eastAsia"/>
                <w:iCs/>
                <w:lang w:eastAsia="zh-CN"/>
              </w:rPr>
              <w:t>个号码</w:t>
            </w:r>
            <w:r w:rsidR="00C84F88">
              <w:rPr>
                <w:rFonts w:hint="eastAsia"/>
                <w:iCs/>
                <w:lang w:eastAsia="zh-CN"/>
              </w:rPr>
              <w:t xml:space="preserve">, </w:t>
            </w:r>
            <w:r w:rsidR="00C84F88">
              <w:rPr>
                <w:rFonts w:hint="eastAsia"/>
                <w:iCs/>
                <w:lang w:eastAsia="zh-CN"/>
              </w:rPr>
              <w:t>单注</w:t>
            </w:r>
            <w:r w:rsidR="00E75775">
              <w:rPr>
                <w:rFonts w:hint="eastAsia"/>
                <w:iCs/>
                <w:lang w:eastAsia="zh-CN"/>
              </w:rPr>
              <w:t>奖金</w:t>
            </w:r>
            <w:r w:rsidR="00F17BF7">
              <w:rPr>
                <w:rFonts w:hint="eastAsia"/>
                <w:iCs/>
                <w:lang w:eastAsia="zh-CN"/>
              </w:rPr>
              <w:t>2</w:t>
            </w:r>
            <w:r w:rsidR="00C84F88">
              <w:rPr>
                <w:rFonts w:hint="eastAsia"/>
                <w:iCs/>
                <w:lang w:eastAsia="zh-CN"/>
              </w:rPr>
              <w:t>$</w:t>
            </w:r>
          </w:p>
          <w:p w:rsidR="00BF6D23" w:rsidRDefault="00BF6D23" w:rsidP="00BE690A">
            <w:pPr>
              <w:pStyle w:val="a8"/>
              <w:numPr>
                <w:ilvl w:val="0"/>
                <w:numId w:val="63"/>
              </w:numPr>
              <w:ind w:firstLineChars="0"/>
              <w:rPr>
                <w:iCs/>
              </w:rPr>
            </w:pPr>
            <w:r>
              <w:rPr>
                <w:rFonts w:hint="eastAsia"/>
                <w:iCs/>
              </w:rPr>
              <w:t>前二直选</w:t>
            </w:r>
            <w:r>
              <w:rPr>
                <w:rFonts w:hint="eastAsia"/>
                <w:iCs/>
                <w:lang w:eastAsia="zh-CN"/>
              </w:rPr>
              <w:t>：每位</w:t>
            </w:r>
            <w:r>
              <w:rPr>
                <w:rFonts w:hint="eastAsia"/>
                <w:iCs/>
              </w:rPr>
              <w:t>至少选</w:t>
            </w:r>
            <w:r>
              <w:rPr>
                <w:rFonts w:hint="eastAsia"/>
                <w:iCs/>
                <w:lang w:eastAsia="zh-CN"/>
              </w:rPr>
              <w:t>1</w:t>
            </w:r>
            <w:r>
              <w:rPr>
                <w:rFonts w:hint="eastAsia"/>
                <w:iCs/>
                <w:lang w:eastAsia="zh-CN"/>
              </w:rPr>
              <w:t>个号码</w:t>
            </w:r>
            <w:r w:rsidR="00C84F88">
              <w:rPr>
                <w:rFonts w:hint="eastAsia"/>
                <w:iCs/>
                <w:lang w:eastAsia="zh-CN"/>
              </w:rPr>
              <w:t xml:space="preserve">, </w:t>
            </w:r>
            <w:r w:rsidR="00C84F88">
              <w:rPr>
                <w:rFonts w:hint="eastAsia"/>
                <w:iCs/>
                <w:lang w:eastAsia="zh-CN"/>
              </w:rPr>
              <w:t>单注</w:t>
            </w:r>
            <w:r w:rsidR="00E75775">
              <w:rPr>
                <w:rFonts w:hint="eastAsia"/>
                <w:iCs/>
                <w:lang w:eastAsia="zh-CN"/>
              </w:rPr>
              <w:t>奖金</w:t>
            </w:r>
            <w:r w:rsidR="00F17BF7">
              <w:rPr>
                <w:iCs/>
                <w:lang w:eastAsia="zh-CN"/>
              </w:rPr>
              <w:t>20</w:t>
            </w:r>
            <w:r w:rsidR="00C84F88">
              <w:rPr>
                <w:rFonts w:hint="eastAsia"/>
                <w:iCs/>
                <w:lang w:eastAsia="zh-CN"/>
              </w:rPr>
              <w:t>$</w:t>
            </w:r>
          </w:p>
          <w:p w:rsidR="00BF6D23" w:rsidRDefault="00BF6D23" w:rsidP="00BE690A">
            <w:pPr>
              <w:pStyle w:val="a8"/>
              <w:numPr>
                <w:ilvl w:val="0"/>
                <w:numId w:val="63"/>
              </w:numPr>
              <w:ind w:firstLineChars="0"/>
              <w:rPr>
                <w:iCs/>
              </w:rPr>
            </w:pPr>
            <w:r>
              <w:rPr>
                <w:iCs/>
                <w:lang w:eastAsia="zh-CN"/>
              </w:rPr>
              <w:t>前三直选</w:t>
            </w:r>
            <w:r>
              <w:rPr>
                <w:rFonts w:hint="eastAsia"/>
                <w:iCs/>
                <w:lang w:eastAsia="zh-CN"/>
              </w:rPr>
              <w:t>：每位</w:t>
            </w:r>
            <w:r>
              <w:rPr>
                <w:iCs/>
                <w:lang w:eastAsia="zh-CN"/>
              </w:rPr>
              <w:t>至少选</w:t>
            </w:r>
            <w:r>
              <w:rPr>
                <w:rFonts w:hint="eastAsia"/>
                <w:iCs/>
                <w:lang w:eastAsia="zh-CN"/>
              </w:rPr>
              <w:t>1</w:t>
            </w:r>
            <w:r>
              <w:rPr>
                <w:rFonts w:hint="eastAsia"/>
                <w:iCs/>
                <w:lang w:eastAsia="zh-CN"/>
              </w:rPr>
              <w:t>个号码</w:t>
            </w:r>
            <w:r w:rsidR="00C84F88">
              <w:rPr>
                <w:rFonts w:hint="eastAsia"/>
                <w:iCs/>
                <w:lang w:eastAsia="zh-CN"/>
              </w:rPr>
              <w:t xml:space="preserve">, </w:t>
            </w:r>
            <w:r w:rsidR="00C84F88">
              <w:rPr>
                <w:rFonts w:hint="eastAsia"/>
                <w:iCs/>
                <w:lang w:eastAsia="zh-CN"/>
              </w:rPr>
              <w:t>单注</w:t>
            </w:r>
            <w:r w:rsidR="00E75775">
              <w:rPr>
                <w:rFonts w:hint="eastAsia"/>
                <w:iCs/>
                <w:lang w:eastAsia="zh-CN"/>
              </w:rPr>
              <w:t>奖金</w:t>
            </w:r>
            <w:r w:rsidR="00F17BF7">
              <w:rPr>
                <w:iCs/>
                <w:lang w:eastAsia="zh-CN"/>
              </w:rPr>
              <w:t>180</w:t>
            </w:r>
            <w:r w:rsidR="00C84F88">
              <w:rPr>
                <w:rFonts w:hint="eastAsia"/>
                <w:iCs/>
                <w:lang w:eastAsia="zh-CN"/>
              </w:rPr>
              <w:t>$</w:t>
            </w:r>
          </w:p>
          <w:p w:rsidR="00BF6D23" w:rsidRDefault="00BF6D23" w:rsidP="00BE690A">
            <w:pPr>
              <w:pStyle w:val="a8"/>
              <w:numPr>
                <w:ilvl w:val="0"/>
                <w:numId w:val="62"/>
              </w:numPr>
              <w:ind w:firstLineChars="0"/>
              <w:rPr>
                <w:iCs/>
              </w:rPr>
            </w:pPr>
            <w:r>
              <w:rPr>
                <w:rFonts w:hint="eastAsia"/>
                <w:iCs/>
              </w:rPr>
              <w:t>号码投注区</w:t>
            </w:r>
            <w:r>
              <w:rPr>
                <w:rFonts w:hint="eastAsia"/>
                <w:iCs/>
                <w:lang w:eastAsia="zh-CN"/>
              </w:rPr>
              <w:t>;</w:t>
            </w:r>
          </w:p>
          <w:p w:rsidR="00BF6D23" w:rsidRDefault="00BF6D23" w:rsidP="00BE690A">
            <w:pPr>
              <w:pStyle w:val="a8"/>
              <w:numPr>
                <w:ilvl w:val="0"/>
                <w:numId w:val="65"/>
              </w:numPr>
              <w:ind w:firstLineChars="0"/>
              <w:rPr>
                <w:iCs/>
                <w:lang w:eastAsia="zh-CN"/>
              </w:rPr>
            </w:pPr>
            <w:r>
              <w:rPr>
                <w:rFonts w:hint="eastAsia"/>
                <w:iCs/>
              </w:rPr>
              <w:t>万位</w:t>
            </w:r>
            <w:r>
              <w:rPr>
                <w:rFonts w:hint="eastAsia"/>
                <w:iCs/>
                <w:lang w:eastAsia="zh-CN"/>
              </w:rPr>
              <w:t>：</w:t>
            </w:r>
            <w:r>
              <w:rPr>
                <w:rFonts w:hint="eastAsia"/>
                <w:iCs/>
              </w:rPr>
              <w:t>显示</w:t>
            </w:r>
            <w:r>
              <w:rPr>
                <w:rFonts w:hint="eastAsia"/>
                <w:iCs/>
                <w:lang w:eastAsia="zh-CN"/>
              </w:rPr>
              <w:t>11</w:t>
            </w:r>
            <w:r>
              <w:rPr>
                <w:rFonts w:hint="eastAsia"/>
                <w:iCs/>
                <w:lang w:eastAsia="zh-CN"/>
              </w:rPr>
              <w:t>个号码球，直接点击号码球变为选中效果，再次点击取消选中；（前一直选只显示万位）</w:t>
            </w:r>
          </w:p>
          <w:p w:rsidR="00BF6D23" w:rsidRDefault="00BF6D23" w:rsidP="00BE690A">
            <w:pPr>
              <w:pStyle w:val="a8"/>
              <w:numPr>
                <w:ilvl w:val="0"/>
                <w:numId w:val="65"/>
              </w:numPr>
              <w:ind w:firstLineChars="0"/>
              <w:rPr>
                <w:iCs/>
                <w:lang w:eastAsia="zh-CN"/>
              </w:rPr>
            </w:pPr>
            <w:r>
              <w:rPr>
                <w:iCs/>
                <w:lang w:eastAsia="zh-CN"/>
              </w:rPr>
              <w:t>千位</w:t>
            </w:r>
            <w:r>
              <w:rPr>
                <w:rFonts w:hint="eastAsia"/>
                <w:iCs/>
                <w:lang w:eastAsia="zh-CN"/>
              </w:rPr>
              <w:t>：</w:t>
            </w:r>
            <w:r>
              <w:rPr>
                <w:rFonts w:hint="eastAsia"/>
                <w:iCs/>
              </w:rPr>
              <w:t>显示</w:t>
            </w:r>
            <w:r>
              <w:rPr>
                <w:rFonts w:hint="eastAsia"/>
                <w:iCs/>
                <w:lang w:eastAsia="zh-CN"/>
              </w:rPr>
              <w:t>11</w:t>
            </w:r>
            <w:r>
              <w:rPr>
                <w:rFonts w:hint="eastAsia"/>
                <w:iCs/>
                <w:lang w:eastAsia="zh-CN"/>
              </w:rPr>
              <w:t>个号码球，直接点击号码球变为选中效果，再次点击取消选中；（前二直选显示千位和百位）</w:t>
            </w:r>
          </w:p>
          <w:p w:rsidR="00BF6D23" w:rsidRDefault="00BF6D23" w:rsidP="00BE690A">
            <w:pPr>
              <w:pStyle w:val="a8"/>
              <w:numPr>
                <w:ilvl w:val="0"/>
                <w:numId w:val="65"/>
              </w:numPr>
              <w:ind w:firstLineChars="0"/>
              <w:rPr>
                <w:iCs/>
                <w:lang w:eastAsia="zh-CN"/>
              </w:rPr>
            </w:pPr>
            <w:r>
              <w:rPr>
                <w:iCs/>
                <w:lang w:eastAsia="zh-CN"/>
              </w:rPr>
              <w:t>百位</w:t>
            </w:r>
            <w:r>
              <w:rPr>
                <w:rFonts w:hint="eastAsia"/>
                <w:iCs/>
                <w:lang w:eastAsia="zh-CN"/>
              </w:rPr>
              <w:t>：</w:t>
            </w:r>
            <w:r>
              <w:rPr>
                <w:rFonts w:hint="eastAsia"/>
                <w:iCs/>
              </w:rPr>
              <w:t>显示</w:t>
            </w:r>
            <w:r>
              <w:rPr>
                <w:rFonts w:hint="eastAsia"/>
                <w:iCs/>
                <w:lang w:eastAsia="zh-CN"/>
              </w:rPr>
              <w:t>11</w:t>
            </w:r>
            <w:r>
              <w:rPr>
                <w:rFonts w:hint="eastAsia"/>
                <w:iCs/>
                <w:lang w:eastAsia="zh-CN"/>
              </w:rPr>
              <w:t>个号码球，直接点击号码球变为选中效果，再次点击取消选中；（前三直选显示万位、千位和百位）</w:t>
            </w:r>
          </w:p>
          <w:p w:rsidR="00507B88" w:rsidRDefault="00507B88" w:rsidP="00BE690A">
            <w:pPr>
              <w:pStyle w:val="a8"/>
              <w:numPr>
                <w:ilvl w:val="0"/>
                <w:numId w:val="62"/>
              </w:numPr>
              <w:ind w:firstLineChars="0"/>
              <w:rPr>
                <w:iCs/>
              </w:rPr>
            </w:pPr>
            <w:r>
              <w:rPr>
                <w:iCs/>
              </w:rPr>
              <w:t>清除</w:t>
            </w:r>
            <w:r>
              <w:rPr>
                <w:rFonts w:hint="eastAsia"/>
                <w:iCs/>
                <w:lang w:eastAsia="zh-CN"/>
              </w:rPr>
              <w:t>：</w:t>
            </w:r>
            <w:r>
              <w:rPr>
                <w:iCs/>
              </w:rPr>
              <w:t>删除当前页面所有的投注号码</w:t>
            </w:r>
            <w:r>
              <w:rPr>
                <w:rFonts w:hint="eastAsia"/>
                <w:iCs/>
                <w:lang w:eastAsia="zh-CN"/>
              </w:rPr>
              <w:t>；</w:t>
            </w:r>
          </w:p>
          <w:p w:rsidR="00BF6D23" w:rsidRDefault="00BF6D23" w:rsidP="00BE690A">
            <w:pPr>
              <w:pStyle w:val="a8"/>
              <w:numPr>
                <w:ilvl w:val="0"/>
                <w:numId w:val="62"/>
              </w:numPr>
              <w:ind w:firstLineChars="0"/>
              <w:rPr>
                <w:iCs/>
              </w:rPr>
            </w:pPr>
            <w:r>
              <w:rPr>
                <w:rFonts w:hint="eastAsia"/>
                <w:iCs/>
              </w:rPr>
              <w:t>投注注数</w:t>
            </w:r>
            <w:r>
              <w:rPr>
                <w:rFonts w:hint="eastAsia"/>
                <w:iCs/>
                <w:lang w:eastAsia="zh-CN"/>
              </w:rPr>
              <w:t>：</w:t>
            </w:r>
            <w:r>
              <w:rPr>
                <w:rFonts w:hint="eastAsia"/>
                <w:iCs/>
              </w:rPr>
              <w:t>根据选择的号码数量计算投注注数</w:t>
            </w:r>
            <w:ins w:id="105" w:author="Microsoft" w:date="2016-12-14T14:31:00Z">
              <w:r w:rsidR="005C616A">
                <w:rPr>
                  <w:rFonts w:hint="eastAsia"/>
                  <w:iCs/>
                  <w:lang w:eastAsia="zh-CN"/>
                </w:rPr>
                <w:t>（见说明</w:t>
              </w:r>
              <w:r w:rsidR="00CC0CDD">
                <w:rPr>
                  <w:rFonts w:hint="eastAsia"/>
                  <w:iCs/>
                  <w:lang w:eastAsia="zh-CN"/>
                </w:rPr>
                <w:t>）</w:t>
              </w:r>
            </w:ins>
          </w:p>
          <w:p w:rsidR="00BF6D23" w:rsidRPr="00BF6D23" w:rsidRDefault="00BF6D23" w:rsidP="00CC0CDD">
            <w:pPr>
              <w:pStyle w:val="a8"/>
              <w:numPr>
                <w:ilvl w:val="0"/>
                <w:numId w:val="62"/>
              </w:numPr>
              <w:ind w:firstLineChars="0"/>
              <w:rPr>
                <w:iCs/>
              </w:rPr>
            </w:pPr>
            <w:r>
              <w:rPr>
                <w:iCs/>
              </w:rPr>
              <w:t>投注金额</w:t>
            </w:r>
            <w:r>
              <w:rPr>
                <w:rFonts w:hint="eastAsia"/>
                <w:iCs/>
                <w:lang w:eastAsia="zh-CN"/>
              </w:rPr>
              <w:t>：</w:t>
            </w:r>
          </w:p>
        </w:tc>
      </w:tr>
      <w:tr w:rsidR="00BF6D23" w:rsidRPr="00883F4B" w:rsidTr="00BF6D23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BF6D23" w:rsidRPr="00883F4B" w:rsidRDefault="00BF6D23" w:rsidP="00BF6D23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BF6D23" w:rsidRPr="00883F4B" w:rsidRDefault="00BF6D23" w:rsidP="00BF6D23">
            <w:r>
              <w:rPr>
                <w:rFonts w:hint="eastAsia"/>
              </w:rPr>
              <w:t>【确认投注】</w:t>
            </w:r>
          </w:p>
        </w:tc>
      </w:tr>
      <w:tr w:rsidR="00BF6D23" w:rsidRPr="00883F4B" w:rsidTr="00BF6D23">
        <w:tc>
          <w:tcPr>
            <w:tcW w:w="1384" w:type="dxa"/>
            <w:shd w:val="clear" w:color="auto" w:fill="D9D9D9"/>
            <w:vAlign w:val="center"/>
          </w:tcPr>
          <w:p w:rsidR="00BF6D23" w:rsidRPr="00883F4B" w:rsidRDefault="00BF6D23" w:rsidP="00BF6D23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BF6D23" w:rsidRPr="00FE4DC0" w:rsidRDefault="00BF6D23" w:rsidP="00BF6D23">
            <w:pPr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t>无</w:t>
            </w:r>
          </w:p>
        </w:tc>
      </w:tr>
      <w:tr w:rsidR="00BF6D23" w:rsidRPr="00883F4B" w:rsidTr="00BF6D23">
        <w:tc>
          <w:tcPr>
            <w:tcW w:w="1384" w:type="dxa"/>
            <w:shd w:val="clear" w:color="auto" w:fill="D9D9D9"/>
            <w:vAlign w:val="center"/>
          </w:tcPr>
          <w:p w:rsidR="00BF6D23" w:rsidRPr="00883F4B" w:rsidRDefault="00BF6D23" w:rsidP="00BF6D23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BF6D23" w:rsidRDefault="00E40ED7" w:rsidP="00BF6D23">
            <w:pPr>
              <w:rPr>
                <w:bCs/>
                <w:iCs/>
              </w:rPr>
            </w:pPr>
            <w:r>
              <w:rPr>
                <w:bCs/>
                <w:iCs/>
              </w:rPr>
              <w:t>当未选择任何号码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直接点击</w:t>
            </w:r>
            <w:r>
              <w:rPr>
                <w:rFonts w:hint="eastAsia"/>
                <w:bCs/>
                <w:iCs/>
              </w:rPr>
              <w:t>【确认】按钮时，根据当前选择玩法随机生成一注机选号码；再次确认即进入投注单页面；</w:t>
            </w:r>
          </w:p>
          <w:p w:rsidR="002F1547" w:rsidRPr="00CC0CDD" w:rsidRDefault="002F1547" w:rsidP="00CC0CDD">
            <w:pPr>
              <w:rPr>
                <w:bCs/>
                <w:iCs/>
              </w:rPr>
            </w:pPr>
            <w:ins w:id="106" w:author="Microsoft" w:date="2016-12-14T14:05:00Z">
              <w:r>
                <w:rPr>
                  <w:bCs/>
                  <w:iCs/>
                </w:rPr>
                <w:t>直选</w:t>
              </w:r>
            </w:ins>
            <w:ins w:id="107" w:author="Microsoft" w:date="2016-12-14T14:18:00Z">
              <w:r>
                <w:rPr>
                  <w:bCs/>
                  <w:iCs/>
                </w:rPr>
                <w:t>单式</w:t>
              </w:r>
            </w:ins>
            <w:ins w:id="108" w:author="Microsoft" w:date="2016-12-14T14:05:00Z">
              <w:r>
                <w:rPr>
                  <w:bCs/>
                  <w:iCs/>
                </w:rPr>
                <w:t>投注每位不可选择相同的号码</w:t>
              </w:r>
              <w:r>
                <w:rPr>
                  <w:rFonts w:hint="eastAsia"/>
                  <w:bCs/>
                  <w:iCs/>
                </w:rPr>
                <w:t>，</w:t>
              </w:r>
            </w:ins>
            <w:ins w:id="109" w:author="Microsoft" w:date="2016-12-14T14:19:00Z">
              <w:r w:rsidR="008E27B7">
                <w:rPr>
                  <w:rFonts w:hint="eastAsia"/>
                  <w:bCs/>
                  <w:iCs/>
                </w:rPr>
                <w:t>当选择相同号码时，给予提示“</w:t>
              </w:r>
            </w:ins>
            <w:ins w:id="110" w:author="Microsoft" w:date="2016-12-14T14:20:00Z">
              <w:r w:rsidR="008E27B7">
                <w:rPr>
                  <w:rFonts w:hint="eastAsia"/>
                  <w:bCs/>
                  <w:iCs/>
                </w:rPr>
                <w:t>每位至少选择一个不同号码</w:t>
              </w:r>
            </w:ins>
            <w:ins w:id="111" w:author="Microsoft" w:date="2016-12-14T14:19:00Z">
              <w:r w:rsidR="008E27B7">
                <w:rPr>
                  <w:rFonts w:hint="eastAsia"/>
                  <w:bCs/>
                  <w:iCs/>
                </w:rPr>
                <w:t>”</w:t>
              </w:r>
              <w:r w:rsidR="008E27B7" w:rsidRPr="00883F4B">
                <w:rPr>
                  <w:rFonts w:hint="eastAsia"/>
                  <w:bCs/>
                  <w:iCs/>
                </w:rPr>
                <w:t xml:space="preserve"> </w:t>
              </w:r>
            </w:ins>
            <w:ins w:id="112" w:author="Microsoft" w:date="2016-12-14T14:33:00Z">
              <w:r w:rsidR="00CC0CDD">
                <w:rPr>
                  <w:rFonts w:hint="eastAsia"/>
                  <w:bCs/>
                  <w:iCs/>
                </w:rPr>
                <w:t>提示停留</w:t>
              </w:r>
              <w:r w:rsidR="00CC0CDD">
                <w:rPr>
                  <w:rFonts w:hint="eastAsia"/>
                  <w:bCs/>
                  <w:iCs/>
                </w:rPr>
                <w:t>1</w:t>
              </w:r>
              <w:r w:rsidR="00CC0CDD">
                <w:rPr>
                  <w:rFonts w:hint="eastAsia"/>
                  <w:bCs/>
                  <w:iCs/>
                </w:rPr>
                <w:t>秒，提示消失后，可继续投注；</w:t>
              </w:r>
            </w:ins>
          </w:p>
        </w:tc>
      </w:tr>
      <w:tr w:rsidR="00BF6D23" w:rsidRPr="00883F4B" w:rsidTr="00BF6D23">
        <w:tc>
          <w:tcPr>
            <w:tcW w:w="1384" w:type="dxa"/>
            <w:shd w:val="clear" w:color="auto" w:fill="D9D9D9"/>
            <w:vAlign w:val="center"/>
          </w:tcPr>
          <w:p w:rsidR="00BF6D23" w:rsidRPr="00883F4B" w:rsidRDefault="00BF6D23" w:rsidP="00BF6D23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5C616A" w:rsidRDefault="005C616A" w:rsidP="005C616A">
            <w:pPr>
              <w:pStyle w:val="TxtEngGameRules"/>
              <w:spacing w:line="360" w:lineRule="auto"/>
              <w:rPr>
                <w:ins w:id="113" w:author="Microsoft" w:date="2016-12-14T15:04:00Z"/>
              </w:rPr>
            </w:pPr>
            <w:ins w:id="114" w:author="Microsoft" w:date="2016-12-14T15:04:00Z">
              <w:r>
                <w:rPr>
                  <w:rFonts w:hint="eastAsia"/>
                </w:rPr>
                <w:t>前一直选：</w:t>
              </w:r>
            </w:ins>
          </w:p>
          <w:p w:rsidR="005C616A" w:rsidRPr="00883F4B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115" w:author="Microsoft" w:date="2016-12-14T15:04:00Z"/>
              </w:rPr>
            </w:pPr>
            <w:ins w:id="116" w:author="Microsoft" w:date="2016-12-14T15:04:00Z">
              <w:r w:rsidRPr="00883F4B">
                <w:rPr>
                  <w:rFonts w:hint="eastAsia"/>
                </w:rPr>
                <w:lastRenderedPageBreak/>
                <w:t>公式为：（</w:t>
              </w:r>
              <w:r w:rsidRPr="00883F4B">
                <w:rPr>
                  <w:rFonts w:hint="eastAsia"/>
                </w:rPr>
                <w:t>M=</w:t>
              </w:r>
              <w:r>
                <w:rPr>
                  <w:rFonts w:hint="eastAsia"/>
                </w:rPr>
                <w:t>复式</w:t>
              </w:r>
              <w:r w:rsidRPr="00883F4B">
                <w:rPr>
                  <w:rFonts w:hint="eastAsia"/>
                </w:rPr>
                <w:t>个数，</w:t>
              </w:r>
              <w:r w:rsidRPr="00883F4B">
                <w:rPr>
                  <w:rFonts w:hint="eastAsia"/>
                </w:rPr>
                <w:t>A=</w:t>
              </w:r>
              <w:r w:rsidRPr="00883F4B">
                <w:rPr>
                  <w:rFonts w:hint="eastAsia"/>
                </w:rPr>
                <w:t>倍数，</w:t>
              </w:r>
              <w:r w:rsidRPr="00883F4B">
                <w:rPr>
                  <w:rFonts w:hint="eastAsia"/>
                </w:rPr>
                <w:t>S=</w:t>
              </w:r>
              <w:r w:rsidRPr="00883F4B">
                <w:rPr>
                  <w:rFonts w:hint="eastAsia"/>
                </w:rPr>
                <w:t>投注金额）</w:t>
              </w:r>
            </w:ins>
          </w:p>
          <w:p w:rsidR="005C616A" w:rsidRPr="00BE1DA6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117" w:author="Microsoft" w:date="2016-12-14T15:04:00Z"/>
              </w:rPr>
            </w:pPr>
            <w:ins w:id="118" w:author="Microsoft" w:date="2016-12-14T15:04:00Z">
              <w:r w:rsidRPr="00BE1DA6">
                <w:t>S=</w:t>
              </w:r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×A×0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25</m:t>
                </m:r>
              </m:oMath>
            </w:ins>
          </w:p>
          <w:p w:rsidR="005C616A" w:rsidRDefault="005C616A" w:rsidP="005C616A">
            <w:pPr>
              <w:pStyle w:val="TxtEngGameRules"/>
              <w:spacing w:line="360" w:lineRule="auto"/>
              <w:rPr>
                <w:ins w:id="119" w:author="Microsoft" w:date="2016-12-14T15:04:00Z"/>
              </w:rPr>
            </w:pPr>
            <w:ins w:id="120" w:author="Microsoft" w:date="2016-12-14T15:04:00Z">
              <w:r>
                <w:rPr>
                  <w:rFonts w:hint="eastAsia"/>
                </w:rPr>
                <w:t>前二直选：</w:t>
              </w:r>
            </w:ins>
          </w:p>
          <w:p w:rsidR="005C616A" w:rsidRPr="00883F4B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121" w:author="Microsoft" w:date="2016-12-14T15:04:00Z"/>
              </w:rPr>
            </w:pPr>
            <w:ins w:id="122" w:author="Microsoft" w:date="2016-12-14T15:04:00Z">
              <w:r w:rsidRPr="00883F4B">
                <w:rPr>
                  <w:rFonts w:hint="eastAsia"/>
                </w:rPr>
                <w:t>公式为：（</w:t>
              </w:r>
              <w:r w:rsidRPr="00883F4B">
                <w:rPr>
                  <w:rFonts w:hint="eastAsia"/>
                </w:rPr>
                <w:t>M=</w:t>
              </w:r>
              <w:r>
                <w:rPr>
                  <w:rFonts w:hint="eastAsia"/>
                </w:rPr>
                <w:t>第一位复式</w:t>
              </w:r>
              <w:r w:rsidRPr="00883F4B">
                <w:rPr>
                  <w:rFonts w:hint="eastAsia"/>
                </w:rPr>
                <w:t>个数，</w:t>
              </w:r>
              <w:r>
                <w:rPr>
                  <w:rFonts w:hint="eastAsia"/>
                </w:rPr>
                <w:t>N=</w:t>
              </w:r>
              <w:r>
                <w:rPr>
                  <w:rFonts w:hint="eastAsia"/>
                </w:rPr>
                <w:t>第二位复式个数，</w:t>
              </w:r>
              <w:r w:rsidRPr="00883F4B">
                <w:rPr>
                  <w:rFonts w:hint="eastAsia"/>
                </w:rPr>
                <w:t>A=</w:t>
              </w:r>
              <w:r w:rsidRPr="00883F4B">
                <w:rPr>
                  <w:rFonts w:hint="eastAsia"/>
                </w:rPr>
                <w:t>倍数，</w:t>
              </w:r>
              <w:r w:rsidRPr="00883F4B">
                <w:rPr>
                  <w:rFonts w:hint="eastAsia"/>
                </w:rPr>
                <w:t>S=</w:t>
              </w:r>
              <w:r w:rsidRPr="00883F4B">
                <w:rPr>
                  <w:rFonts w:hint="eastAsia"/>
                </w:rPr>
                <w:t>投注金额）</w:t>
              </w:r>
            </w:ins>
          </w:p>
          <w:p w:rsidR="005C616A" w:rsidRPr="00BE1DA6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123" w:author="Microsoft" w:date="2016-12-14T15:04:00Z"/>
              </w:rPr>
            </w:pPr>
            <w:ins w:id="124" w:author="Microsoft" w:date="2016-12-14T15:04:00Z">
              <w:r w:rsidRPr="00BE1DA6">
                <w:t>S=</w:t>
              </w:r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×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×A×0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25</m:t>
                </m:r>
              </m:oMath>
            </w:ins>
          </w:p>
          <w:p w:rsidR="005C616A" w:rsidRDefault="005C616A" w:rsidP="005C616A">
            <w:pPr>
              <w:pStyle w:val="TxtEngGameRules"/>
              <w:spacing w:line="360" w:lineRule="auto"/>
              <w:rPr>
                <w:ins w:id="125" w:author="Microsoft" w:date="2016-12-14T15:04:00Z"/>
              </w:rPr>
            </w:pPr>
            <w:ins w:id="126" w:author="Microsoft" w:date="2016-12-14T15:04:00Z">
              <w:r>
                <w:rPr>
                  <w:rFonts w:hint="eastAsia"/>
                </w:rPr>
                <w:t>前三直选：</w:t>
              </w:r>
            </w:ins>
          </w:p>
          <w:p w:rsidR="005C616A" w:rsidRPr="00883F4B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127" w:author="Microsoft" w:date="2016-12-14T15:04:00Z"/>
              </w:rPr>
            </w:pPr>
            <w:ins w:id="128" w:author="Microsoft" w:date="2016-12-14T15:04:00Z">
              <w:r w:rsidRPr="00883F4B">
                <w:rPr>
                  <w:rFonts w:hint="eastAsia"/>
                </w:rPr>
                <w:t>公式为：（</w:t>
              </w:r>
              <w:r w:rsidRPr="00883F4B">
                <w:rPr>
                  <w:rFonts w:hint="eastAsia"/>
                </w:rPr>
                <w:t>M=</w:t>
              </w:r>
              <w:r>
                <w:rPr>
                  <w:rFonts w:hint="eastAsia"/>
                </w:rPr>
                <w:t>第一位复式</w:t>
              </w:r>
              <w:r w:rsidRPr="00883F4B">
                <w:rPr>
                  <w:rFonts w:hint="eastAsia"/>
                </w:rPr>
                <w:t>个数，</w:t>
              </w:r>
              <w:r>
                <w:rPr>
                  <w:rFonts w:hint="eastAsia"/>
                </w:rPr>
                <w:t>N=</w:t>
              </w:r>
              <w:r>
                <w:rPr>
                  <w:rFonts w:hint="eastAsia"/>
                </w:rPr>
                <w:t>第二位复式个数，</w:t>
              </w:r>
              <w:r>
                <w:rPr>
                  <w:rFonts w:hint="eastAsia"/>
                </w:rPr>
                <w:t>P=</w:t>
              </w:r>
              <w:r>
                <w:rPr>
                  <w:rFonts w:hint="eastAsia"/>
                </w:rPr>
                <w:t>第三位复式个数</w:t>
              </w:r>
              <w:r w:rsidRPr="00883F4B">
                <w:rPr>
                  <w:rFonts w:hint="eastAsia"/>
                </w:rPr>
                <w:t>A=</w:t>
              </w:r>
              <w:r w:rsidRPr="00883F4B">
                <w:rPr>
                  <w:rFonts w:hint="eastAsia"/>
                </w:rPr>
                <w:t>倍数，</w:t>
              </w:r>
              <w:r w:rsidRPr="00883F4B">
                <w:rPr>
                  <w:rFonts w:hint="eastAsia"/>
                </w:rPr>
                <w:t>S=</w:t>
              </w:r>
              <w:r w:rsidRPr="00883F4B">
                <w:rPr>
                  <w:rFonts w:hint="eastAsia"/>
                </w:rPr>
                <w:t>投注金额）</w:t>
              </w:r>
            </w:ins>
          </w:p>
          <w:p w:rsidR="005C616A" w:rsidRPr="00BE1DA6" w:rsidRDefault="005C616A" w:rsidP="005C616A">
            <w:pPr>
              <w:pStyle w:val="a0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ins w:id="129" w:author="Microsoft" w:date="2016-12-14T15:04:00Z"/>
              </w:rPr>
            </w:pPr>
            <w:ins w:id="130" w:author="Microsoft" w:date="2016-12-14T15:04:00Z">
              <w:r w:rsidRPr="00BE1DA6">
                <w:t>S=</w:t>
              </w:r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×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×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p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×A×0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25</m:t>
                </m:r>
              </m:oMath>
            </w:ins>
          </w:p>
          <w:p w:rsidR="00BF6D23" w:rsidRPr="005C616A" w:rsidRDefault="00BF6D23" w:rsidP="00BF6D23"/>
        </w:tc>
      </w:tr>
    </w:tbl>
    <w:p w:rsidR="00961084" w:rsidRDefault="00F44E5D" w:rsidP="00BF6D23">
      <w:pPr>
        <w:pStyle w:val="a0"/>
        <w:ind w:firstLineChars="0" w:firstLine="0"/>
        <w:rPr>
          <w:lang w:val="x-none"/>
        </w:rPr>
      </w:pPr>
      <w:r>
        <w:rPr>
          <w:lang w:val="x-none"/>
        </w:rPr>
        <w:lastRenderedPageBreak/>
        <w:t>参考图</w:t>
      </w:r>
      <w:r>
        <w:rPr>
          <w:rFonts w:hint="eastAsia"/>
          <w:lang w:val="x-none"/>
        </w:rPr>
        <w:t>：</w:t>
      </w:r>
    </w:p>
    <w:p w:rsidR="00F44E5D" w:rsidRDefault="00F44E5D" w:rsidP="00BF6D23">
      <w:pPr>
        <w:pStyle w:val="a0"/>
        <w:ind w:firstLineChars="0" w:firstLine="0"/>
        <w:rPr>
          <w:lang w:val="x-none"/>
        </w:rPr>
      </w:pPr>
      <w:r>
        <w:rPr>
          <w:rFonts w:hint="eastAsia"/>
          <w:noProof/>
          <w:lang w:bidi="km-KH"/>
        </w:rPr>
        <w:drawing>
          <wp:inline distT="0" distB="0" distL="0" distR="0" wp14:anchorId="7BEE638C" wp14:editId="036DE507">
            <wp:extent cx="2024047" cy="3600000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ucky5_1-2投注_前一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0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x-none"/>
        </w:rPr>
        <w:t xml:space="preserve"> </w:t>
      </w:r>
      <w:r>
        <w:rPr>
          <w:rFonts w:hint="eastAsia"/>
          <w:noProof/>
          <w:lang w:bidi="km-KH"/>
        </w:rPr>
        <w:drawing>
          <wp:inline distT="0" distB="0" distL="0" distR="0" wp14:anchorId="40075C86" wp14:editId="75754BC1">
            <wp:extent cx="2024047" cy="3600000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ucky5_1-3投注_前二直选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0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5D" w:rsidRPr="00961084" w:rsidRDefault="00F44E5D" w:rsidP="00BF6D23">
      <w:pPr>
        <w:pStyle w:val="a0"/>
        <w:ind w:firstLineChars="0" w:firstLine="0"/>
        <w:rPr>
          <w:lang w:val="x-none"/>
        </w:rPr>
      </w:pPr>
      <w:r>
        <w:rPr>
          <w:rFonts w:hint="eastAsia"/>
          <w:noProof/>
          <w:lang w:bidi="km-KH"/>
        </w:rPr>
        <w:lastRenderedPageBreak/>
        <w:drawing>
          <wp:inline distT="0" distB="0" distL="0" distR="0" wp14:anchorId="1E181020" wp14:editId="1C2F667B">
            <wp:extent cx="2024047" cy="3600000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ucky5_1-4投注_前三直选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0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F88" w:rsidRDefault="00C84F88" w:rsidP="00E40ED7">
      <w:pPr>
        <w:pStyle w:val="3"/>
      </w:pPr>
      <w:r>
        <w:t>玩法选择页面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C84F88" w:rsidRPr="00883F4B" w:rsidTr="000F0CB7">
        <w:tc>
          <w:tcPr>
            <w:tcW w:w="1384" w:type="dxa"/>
            <w:shd w:val="clear" w:color="auto" w:fill="D9D9D9"/>
            <w:vAlign w:val="center"/>
          </w:tcPr>
          <w:p w:rsidR="00C84F88" w:rsidRPr="00883F4B" w:rsidRDefault="00C84F88" w:rsidP="000F0CB7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C84F88" w:rsidRPr="00883F4B" w:rsidRDefault="001F65D3" w:rsidP="000F0CB7">
            <w:pPr>
              <w:rPr>
                <w:iCs/>
              </w:rPr>
            </w:pPr>
            <w:r>
              <w:rPr>
                <w:rFonts w:hint="eastAsia"/>
                <w:iCs/>
              </w:rPr>
              <w:t>T007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C84F88" w:rsidRPr="00883F4B" w:rsidRDefault="00C84F88" w:rsidP="000F0CB7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C84F88" w:rsidRPr="00883F4B" w:rsidRDefault="00C84F88" w:rsidP="000F0CB7">
            <w:pPr>
              <w:rPr>
                <w:iCs/>
              </w:rPr>
            </w:pPr>
          </w:p>
        </w:tc>
      </w:tr>
      <w:tr w:rsidR="00C84F88" w:rsidRPr="00883F4B" w:rsidTr="000F0CB7">
        <w:tc>
          <w:tcPr>
            <w:tcW w:w="1384" w:type="dxa"/>
            <w:shd w:val="clear" w:color="auto" w:fill="D9D9D9"/>
            <w:vAlign w:val="center"/>
          </w:tcPr>
          <w:p w:rsidR="00C84F88" w:rsidRPr="00883F4B" w:rsidRDefault="00C84F88" w:rsidP="000F0CB7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C84F88" w:rsidRPr="00883F4B" w:rsidRDefault="00352F22" w:rsidP="000F0CB7">
            <w:pPr>
              <w:rPr>
                <w:iCs/>
              </w:rPr>
            </w:pPr>
            <w:r>
              <w:rPr>
                <w:iCs/>
              </w:rPr>
              <w:t>玩法选择列表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C84F88" w:rsidRPr="00883F4B" w:rsidRDefault="00C84F88" w:rsidP="000F0CB7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C84F88" w:rsidRPr="00883F4B" w:rsidRDefault="00C84F88" w:rsidP="000F0CB7">
            <w:pPr>
              <w:rPr>
                <w:iCs/>
              </w:rPr>
            </w:pPr>
          </w:p>
        </w:tc>
      </w:tr>
      <w:tr w:rsidR="00C84F88" w:rsidRPr="00883F4B" w:rsidTr="000F0CB7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C84F88" w:rsidRPr="00883F4B" w:rsidRDefault="00C84F88" w:rsidP="000F0CB7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C84F88" w:rsidRPr="00883F4B" w:rsidRDefault="00352F22" w:rsidP="000F0CB7">
            <w:r>
              <w:t>页面顶部的玩法选择列表</w:t>
            </w:r>
          </w:p>
        </w:tc>
      </w:tr>
      <w:tr w:rsidR="00C84F88" w:rsidRPr="00883F4B" w:rsidTr="000F0CB7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C84F88" w:rsidRPr="00883F4B" w:rsidRDefault="00C84F88" w:rsidP="000F0CB7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C84F88" w:rsidRDefault="00352F22" w:rsidP="000E70F5">
            <w:pPr>
              <w:pStyle w:val="a8"/>
              <w:numPr>
                <w:ilvl w:val="0"/>
                <w:numId w:val="68"/>
              </w:numPr>
              <w:ind w:firstLineChars="0"/>
            </w:pPr>
            <w:r>
              <w:rPr>
                <w:rFonts w:hint="eastAsia"/>
              </w:rPr>
              <w:t>【玩法】：点击玩法按钮，玩法列表向下延展显示，选择其中任一个玩法后，列表消失；玩法名称显示已选的玩法名称；</w:t>
            </w:r>
            <w:r w:rsidR="00E40ED7">
              <w:rPr>
                <w:rFonts w:hint="eastAsia"/>
              </w:rPr>
              <w:t>需一个选中玩法的样式</w:t>
            </w:r>
            <w:r w:rsidR="00E40ED7">
              <w:rPr>
                <w:rFonts w:hint="eastAsia"/>
                <w:lang w:eastAsia="zh-CN"/>
              </w:rPr>
              <w:t>；</w:t>
            </w:r>
          </w:p>
          <w:p w:rsidR="00D538FC" w:rsidRDefault="00D538FC" w:rsidP="000E70F5">
            <w:pPr>
              <w:pStyle w:val="a8"/>
              <w:numPr>
                <w:ilvl w:val="0"/>
                <w:numId w:val="67"/>
              </w:numPr>
              <w:ind w:firstLineChars="0"/>
            </w:pPr>
            <w:r>
              <w:t>列表</w:t>
            </w:r>
            <w:r>
              <w:t>3</w:t>
            </w:r>
            <w:r>
              <w:rPr>
                <w:rFonts w:hint="eastAsia"/>
                <w:lang w:eastAsia="zh-CN"/>
              </w:rPr>
              <w:t>*</w:t>
            </w:r>
            <w:r>
              <w:t>4</w:t>
            </w:r>
            <w:r>
              <w:t>个方格显示</w:t>
            </w:r>
            <w:r>
              <w:rPr>
                <w:rFonts w:hint="eastAsia"/>
                <w:lang w:eastAsia="zh-CN"/>
              </w:rPr>
              <w:t>12</w:t>
            </w:r>
            <w:r>
              <w:rPr>
                <w:rFonts w:hint="eastAsia"/>
                <w:lang w:eastAsia="zh-CN"/>
              </w:rPr>
              <w:t>个玩法，</w:t>
            </w:r>
            <w:r>
              <w:rPr>
                <w:rFonts w:hint="eastAsia"/>
                <w:lang w:eastAsia="zh-CN"/>
              </w:rPr>
              <w:t>12</w:t>
            </w:r>
            <w:r>
              <w:rPr>
                <w:rFonts w:hint="eastAsia"/>
                <w:lang w:eastAsia="zh-CN"/>
              </w:rPr>
              <w:t>个玩法分别是：</w:t>
            </w:r>
          </w:p>
          <w:p w:rsidR="00D538FC" w:rsidRDefault="00D538FC" w:rsidP="00D538FC">
            <w:pPr>
              <w:pStyle w:val="a8"/>
              <w:ind w:left="420" w:firstLineChars="0" w:firstLine="0"/>
              <w:rPr>
                <w:lang w:eastAsia="zh-CN"/>
              </w:rPr>
            </w:pPr>
            <w:r>
              <w:rPr>
                <w:rFonts w:hint="eastAsia"/>
              </w:rPr>
              <w:t>任选二</w:t>
            </w:r>
            <w:r>
              <w:rPr>
                <w:rFonts w:hint="eastAsia"/>
                <w:lang w:eastAsia="zh-CN"/>
              </w:rPr>
              <w:t>、任选三、任选四</w:t>
            </w:r>
          </w:p>
          <w:p w:rsidR="00D538FC" w:rsidRDefault="00D538FC" w:rsidP="00D538FC">
            <w:pPr>
              <w:pStyle w:val="a8"/>
              <w:ind w:left="420" w:firstLineChars="0" w:firstLine="0"/>
            </w:pPr>
            <w:r>
              <w:rPr>
                <w:rFonts w:hint="eastAsia"/>
              </w:rPr>
              <w:t>任选五</w:t>
            </w:r>
            <w:r>
              <w:rPr>
                <w:rFonts w:hint="eastAsia"/>
                <w:lang w:eastAsia="zh-CN"/>
              </w:rPr>
              <w:t>、</w:t>
            </w:r>
            <w:r>
              <w:t>任选六</w:t>
            </w:r>
            <w:r>
              <w:rPr>
                <w:rFonts w:hint="eastAsia"/>
                <w:lang w:eastAsia="zh-CN"/>
              </w:rPr>
              <w:t>、</w:t>
            </w:r>
            <w:r>
              <w:t>任选七</w:t>
            </w:r>
          </w:p>
          <w:p w:rsidR="00D538FC" w:rsidRDefault="00D538FC" w:rsidP="00D538FC">
            <w:pPr>
              <w:pStyle w:val="a8"/>
              <w:ind w:left="420" w:firstLineChars="0" w:firstLine="0"/>
              <w:rPr>
                <w:lang w:eastAsia="zh-CN"/>
              </w:rPr>
            </w:pPr>
            <w:r>
              <w:t>任选八</w:t>
            </w:r>
            <w:r>
              <w:rPr>
                <w:rFonts w:hint="eastAsia"/>
                <w:lang w:eastAsia="zh-CN"/>
              </w:rPr>
              <w:t>、前一、前二直选</w:t>
            </w:r>
          </w:p>
          <w:p w:rsidR="00D538FC" w:rsidRPr="00352F22" w:rsidRDefault="00D538FC" w:rsidP="00D538FC">
            <w:pPr>
              <w:ind w:firstLineChars="200" w:firstLine="420"/>
            </w:pPr>
            <w:r>
              <w:t>前二组选</w:t>
            </w:r>
            <w:r>
              <w:rPr>
                <w:rFonts w:hint="eastAsia"/>
              </w:rPr>
              <w:t>、</w:t>
            </w:r>
            <w:r>
              <w:t>前三直选</w:t>
            </w:r>
            <w:r>
              <w:rPr>
                <w:rFonts w:hint="eastAsia"/>
              </w:rPr>
              <w:t>、</w:t>
            </w:r>
            <w:r>
              <w:t>前三组选</w:t>
            </w:r>
          </w:p>
        </w:tc>
      </w:tr>
      <w:tr w:rsidR="00C84F88" w:rsidRPr="00883F4B" w:rsidTr="000F0CB7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C84F88" w:rsidRPr="00883F4B" w:rsidRDefault="00C84F88" w:rsidP="000F0CB7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352F22" w:rsidRPr="00883F4B" w:rsidRDefault="00D538FC" w:rsidP="00D538FC">
            <w:r>
              <w:t>选择其中任一种玩法</w:t>
            </w:r>
            <w:r>
              <w:rPr>
                <w:rFonts w:hint="eastAsia"/>
              </w:rPr>
              <w:t>，号码投注区</w:t>
            </w:r>
            <w:r w:rsidR="008B62B5">
              <w:rPr>
                <w:rFonts w:hint="eastAsia"/>
              </w:rPr>
              <w:t>也</w:t>
            </w:r>
            <w:r>
              <w:rPr>
                <w:rFonts w:hint="eastAsia"/>
              </w:rPr>
              <w:t>改变；</w:t>
            </w:r>
          </w:p>
        </w:tc>
      </w:tr>
      <w:tr w:rsidR="00C84F88" w:rsidRPr="00883F4B" w:rsidTr="000F0CB7">
        <w:tc>
          <w:tcPr>
            <w:tcW w:w="1384" w:type="dxa"/>
            <w:shd w:val="clear" w:color="auto" w:fill="D9D9D9"/>
            <w:vAlign w:val="center"/>
          </w:tcPr>
          <w:p w:rsidR="00C84F88" w:rsidRPr="00883F4B" w:rsidRDefault="00C84F88" w:rsidP="000F0CB7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C84F88" w:rsidRPr="00FE4DC0" w:rsidRDefault="00C84F88" w:rsidP="000F0CB7">
            <w:pPr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t>无</w:t>
            </w:r>
          </w:p>
        </w:tc>
      </w:tr>
      <w:tr w:rsidR="00C84F88" w:rsidRPr="00883F4B" w:rsidTr="000F0CB7">
        <w:tc>
          <w:tcPr>
            <w:tcW w:w="1384" w:type="dxa"/>
            <w:shd w:val="clear" w:color="auto" w:fill="D9D9D9"/>
            <w:vAlign w:val="center"/>
          </w:tcPr>
          <w:p w:rsidR="00C84F88" w:rsidRPr="00883F4B" w:rsidRDefault="00C84F88" w:rsidP="000F0CB7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0F0CB7" w:rsidRPr="00883F4B" w:rsidRDefault="000F0CB7" w:rsidP="000F0CB7">
            <w:pPr>
              <w:rPr>
                <w:bCs/>
                <w:iCs/>
              </w:rPr>
            </w:pPr>
            <w:r>
              <w:rPr>
                <w:bCs/>
                <w:iCs/>
              </w:rPr>
              <w:t>无</w:t>
            </w:r>
          </w:p>
        </w:tc>
      </w:tr>
      <w:tr w:rsidR="00C84F88" w:rsidRPr="00883F4B" w:rsidTr="000F0CB7">
        <w:tc>
          <w:tcPr>
            <w:tcW w:w="1384" w:type="dxa"/>
            <w:shd w:val="clear" w:color="auto" w:fill="D9D9D9"/>
            <w:vAlign w:val="center"/>
          </w:tcPr>
          <w:p w:rsidR="00C84F88" w:rsidRPr="00883F4B" w:rsidRDefault="00C84F88" w:rsidP="000F0CB7">
            <w:r w:rsidRPr="00883F4B">
              <w:rPr>
                <w:rFonts w:hint="eastAsia"/>
              </w:rPr>
              <w:lastRenderedPageBreak/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C84F88" w:rsidRPr="00883F4B" w:rsidRDefault="00C84F88" w:rsidP="000F0CB7">
            <w:r>
              <w:t>无</w:t>
            </w:r>
          </w:p>
        </w:tc>
      </w:tr>
    </w:tbl>
    <w:p w:rsidR="00C84F88" w:rsidRDefault="00F44E5D" w:rsidP="00C84F88">
      <w:pPr>
        <w:pStyle w:val="a0"/>
        <w:rPr>
          <w:lang w:val="x-none"/>
        </w:rPr>
      </w:pPr>
      <w:r>
        <w:rPr>
          <w:lang w:val="x-none"/>
        </w:rPr>
        <w:t>参考图</w:t>
      </w:r>
      <w:r>
        <w:rPr>
          <w:rFonts w:hint="eastAsia"/>
          <w:lang w:val="x-none"/>
        </w:rPr>
        <w:t>：</w:t>
      </w:r>
    </w:p>
    <w:p w:rsidR="00F44E5D" w:rsidRPr="00C84F88" w:rsidRDefault="00F44E5D" w:rsidP="00C84F88">
      <w:pPr>
        <w:pStyle w:val="a0"/>
        <w:rPr>
          <w:lang w:val="x-none"/>
        </w:rPr>
      </w:pPr>
      <w:r>
        <w:rPr>
          <w:rFonts w:hint="eastAsia"/>
          <w:noProof/>
          <w:lang w:bidi="km-KH"/>
        </w:rPr>
        <w:drawing>
          <wp:inline distT="0" distB="0" distL="0" distR="0" wp14:anchorId="4855D65F" wp14:editId="200DD40E">
            <wp:extent cx="2024047" cy="3600000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ucky5_1-6投注_玩法选择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0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F88" w:rsidRDefault="00433AC3" w:rsidP="00E40ED7">
      <w:pPr>
        <w:pStyle w:val="3"/>
      </w:pPr>
      <w:r>
        <w:rPr>
          <w:rFonts w:hint="eastAsia"/>
          <w:lang w:eastAsia="zh-CN"/>
        </w:rPr>
        <w:t xml:space="preserve"> </w:t>
      </w:r>
      <w:r w:rsidR="00C84F88">
        <w:t>投注单页面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352F22" w:rsidRPr="00883F4B" w:rsidTr="000F0CB7"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352F22" w:rsidRPr="00883F4B" w:rsidRDefault="001F65D3" w:rsidP="000F0CB7">
            <w:pPr>
              <w:rPr>
                <w:iCs/>
              </w:rPr>
            </w:pPr>
            <w:r>
              <w:rPr>
                <w:rFonts w:hint="eastAsia"/>
                <w:iCs/>
              </w:rPr>
              <w:t>T008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352F22" w:rsidRPr="00883F4B" w:rsidRDefault="00352F22" w:rsidP="000F0CB7">
            <w:pPr>
              <w:rPr>
                <w:iCs/>
              </w:rPr>
            </w:pPr>
          </w:p>
        </w:tc>
      </w:tr>
      <w:tr w:rsidR="00352F22" w:rsidRPr="00883F4B" w:rsidTr="000F0CB7"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352F22" w:rsidRPr="00883F4B" w:rsidRDefault="00433AC3" w:rsidP="000F0CB7">
            <w:pPr>
              <w:rPr>
                <w:iCs/>
              </w:rPr>
            </w:pPr>
            <w:r>
              <w:rPr>
                <w:rFonts w:hint="eastAsia"/>
                <w:iCs/>
              </w:rPr>
              <w:t>11</w:t>
            </w:r>
            <w:r>
              <w:rPr>
                <w:rFonts w:hint="eastAsia"/>
                <w:iCs/>
              </w:rPr>
              <w:t>选</w:t>
            </w:r>
            <w:r>
              <w:rPr>
                <w:rFonts w:hint="eastAsia"/>
                <w:iCs/>
              </w:rPr>
              <w:t>5</w:t>
            </w:r>
            <w:r>
              <w:rPr>
                <w:rFonts w:hint="eastAsia"/>
                <w:iCs/>
              </w:rPr>
              <w:t>投注单页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352F22" w:rsidRPr="00883F4B" w:rsidRDefault="00352F22" w:rsidP="000F0CB7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352F22" w:rsidRPr="00883F4B" w:rsidRDefault="00352F22" w:rsidP="000F0CB7">
            <w:pPr>
              <w:rPr>
                <w:iCs/>
              </w:rPr>
            </w:pPr>
          </w:p>
        </w:tc>
      </w:tr>
      <w:tr w:rsidR="00352F22" w:rsidRPr="00883F4B" w:rsidTr="000F0CB7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352F22" w:rsidRPr="00883F4B" w:rsidRDefault="00433AC3" w:rsidP="000F0CB7">
            <w:r>
              <w:t>彩民进行投注选号页面</w:t>
            </w:r>
          </w:p>
        </w:tc>
      </w:tr>
      <w:tr w:rsidR="00352F22" w:rsidRPr="00883F4B" w:rsidTr="000F0CB7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352F22" w:rsidRDefault="00BE6FB1" w:rsidP="000E70F5">
            <w:pPr>
              <w:pStyle w:val="a8"/>
              <w:numPr>
                <w:ilvl w:val="0"/>
                <w:numId w:val="69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期号</w:t>
            </w:r>
            <w:r>
              <w:rPr>
                <w:rFonts w:hint="eastAsia"/>
                <w:lang w:val="en-US" w:eastAsia="zh-CN"/>
              </w:rPr>
              <w:t>：</w:t>
            </w:r>
          </w:p>
          <w:p w:rsidR="00BE6FB1" w:rsidRDefault="00BE6FB1" w:rsidP="000E70F5">
            <w:pPr>
              <w:pStyle w:val="a8"/>
              <w:numPr>
                <w:ilvl w:val="0"/>
                <w:numId w:val="69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投注截止时间</w:t>
            </w:r>
            <w:r>
              <w:rPr>
                <w:rFonts w:hint="eastAsia"/>
                <w:lang w:val="en-US" w:eastAsia="zh-CN"/>
              </w:rPr>
              <w:t>：分秒倒计时</w:t>
            </w:r>
          </w:p>
          <w:p w:rsidR="00BE6FB1" w:rsidRDefault="00BE6FB1" w:rsidP="000E70F5">
            <w:pPr>
              <w:pStyle w:val="a8"/>
              <w:numPr>
                <w:ilvl w:val="0"/>
                <w:numId w:val="69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投注按钮</w:t>
            </w:r>
            <w:r>
              <w:rPr>
                <w:rFonts w:hint="eastAsia"/>
                <w:lang w:val="en-US" w:eastAsia="zh-CN"/>
              </w:rPr>
              <w:t>（一行放置三个投注选择按钮）</w:t>
            </w:r>
          </w:p>
          <w:p w:rsidR="00BE6FB1" w:rsidRDefault="00BE6FB1" w:rsidP="000E70F5">
            <w:pPr>
              <w:pStyle w:val="a8"/>
              <w:numPr>
                <w:ilvl w:val="0"/>
                <w:numId w:val="69"/>
              </w:numPr>
              <w:ind w:firstLineChars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继续投注：点击返回投注页面；</w:t>
            </w:r>
          </w:p>
          <w:p w:rsidR="00BE6FB1" w:rsidRDefault="00E40ED7" w:rsidP="000E70F5">
            <w:pPr>
              <w:pStyle w:val="a8"/>
              <w:numPr>
                <w:ilvl w:val="0"/>
                <w:numId w:val="69"/>
              </w:numPr>
              <w:ind w:firstLineChars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机选</w:t>
            </w:r>
            <w:r>
              <w:rPr>
                <w:rFonts w:hint="eastAsia"/>
                <w:lang w:val="en-US" w:eastAsia="zh-CN"/>
              </w:rPr>
              <w:t>1</w:t>
            </w:r>
            <w:r w:rsidR="00BE6FB1">
              <w:rPr>
                <w:rFonts w:hint="eastAsia"/>
                <w:lang w:val="en-US" w:eastAsia="zh-CN"/>
              </w:rPr>
              <w:t>注：点击在投注号码列表上方添加一注机选号码；</w:t>
            </w:r>
          </w:p>
          <w:p w:rsidR="00507B88" w:rsidRDefault="00BE6FB1" w:rsidP="000E70F5">
            <w:pPr>
              <w:pStyle w:val="a8"/>
              <w:numPr>
                <w:ilvl w:val="0"/>
                <w:numId w:val="69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机选</w:t>
            </w:r>
            <w:r>
              <w:rPr>
                <w:rFonts w:hint="eastAsia"/>
                <w:lang w:val="en-US" w:eastAsia="zh-CN"/>
              </w:rPr>
              <w:t>5</w:t>
            </w:r>
            <w:r>
              <w:rPr>
                <w:rFonts w:hint="eastAsia"/>
                <w:lang w:val="en-US" w:eastAsia="zh-CN"/>
              </w:rPr>
              <w:t>注：点击在投注号码列表上方添加</w:t>
            </w:r>
            <w:r>
              <w:rPr>
                <w:lang w:val="en-US" w:eastAsia="zh-CN"/>
              </w:rPr>
              <w:t>2</w:t>
            </w:r>
            <w:r>
              <w:rPr>
                <w:rFonts w:hint="eastAsia"/>
                <w:lang w:val="en-US" w:eastAsia="zh-CN"/>
              </w:rPr>
              <w:t>注机选号码；</w:t>
            </w:r>
          </w:p>
          <w:p w:rsidR="00040A69" w:rsidRDefault="00040A69" w:rsidP="000E70F5">
            <w:pPr>
              <w:pStyle w:val="a8"/>
              <w:numPr>
                <w:ilvl w:val="0"/>
                <w:numId w:val="69"/>
              </w:numPr>
              <w:ind w:firstLineChars="0"/>
            </w:pPr>
            <w:r>
              <w:rPr>
                <w:rFonts w:hint="eastAsia"/>
              </w:rPr>
              <w:t>期数</w:t>
            </w:r>
            <w:r>
              <w:rPr>
                <w:rFonts w:hint="eastAsia"/>
                <w:lang w:eastAsia="zh-CN"/>
              </w:rPr>
              <w:t>：填写投注追的期数；</w:t>
            </w:r>
          </w:p>
          <w:p w:rsidR="00040A69" w:rsidRDefault="00040A69" w:rsidP="000E70F5">
            <w:pPr>
              <w:pStyle w:val="a8"/>
              <w:numPr>
                <w:ilvl w:val="0"/>
                <w:numId w:val="69"/>
              </w:numPr>
              <w:ind w:firstLineChars="0"/>
            </w:pPr>
            <w:r>
              <w:t>倍数</w:t>
            </w:r>
            <w:r>
              <w:rPr>
                <w:rFonts w:hint="eastAsia"/>
                <w:lang w:eastAsia="zh-CN"/>
              </w:rPr>
              <w:t>：</w:t>
            </w:r>
            <w:r w:rsidRPr="00BE6FB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填写本次投注的倍数</w:t>
            </w:r>
            <w:r>
              <w:rPr>
                <w:rFonts w:hint="eastAsia"/>
                <w:lang w:eastAsia="zh-CN"/>
              </w:rPr>
              <w:t>；</w:t>
            </w:r>
          </w:p>
          <w:p w:rsidR="00040A69" w:rsidRPr="00040A69" w:rsidRDefault="00040A69" w:rsidP="000E70F5">
            <w:pPr>
              <w:pStyle w:val="a8"/>
              <w:numPr>
                <w:ilvl w:val="0"/>
                <w:numId w:val="69"/>
              </w:numPr>
              <w:ind w:firstLineChars="0"/>
            </w:pPr>
            <w:r>
              <w:rPr>
                <w:lang w:eastAsia="zh-CN"/>
              </w:rPr>
              <w:t>清除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lang w:eastAsia="zh-CN"/>
              </w:rPr>
              <w:t>清楚当前页面所有的投注号码</w:t>
            </w:r>
            <w:r>
              <w:rPr>
                <w:rFonts w:hint="eastAsia"/>
                <w:lang w:eastAsia="zh-CN"/>
              </w:rPr>
              <w:t>；</w:t>
            </w:r>
          </w:p>
        </w:tc>
      </w:tr>
      <w:tr w:rsidR="00352F22" w:rsidRPr="00883F4B" w:rsidTr="000F0CB7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lastRenderedPageBreak/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040A69" w:rsidRDefault="00040A69" w:rsidP="000E70F5">
            <w:pPr>
              <w:pStyle w:val="a8"/>
              <w:numPr>
                <w:ilvl w:val="0"/>
                <w:numId w:val="78"/>
              </w:numPr>
              <w:ind w:firstLineChars="0"/>
            </w:pPr>
            <w:r>
              <w:rPr>
                <w:rFonts w:hint="eastAsia"/>
              </w:rPr>
              <w:t>投注号码列表</w:t>
            </w:r>
            <w:r>
              <w:rPr>
                <w:rFonts w:hint="eastAsia"/>
                <w:lang w:eastAsia="zh-CN"/>
              </w:rPr>
              <w:t>（可上下滑动查看，最多支持</w:t>
            </w:r>
            <w:r>
              <w:rPr>
                <w:rFonts w:hint="eastAsia"/>
                <w:lang w:eastAsia="zh-CN"/>
              </w:rPr>
              <w:t>10</w:t>
            </w:r>
            <w:r>
              <w:rPr>
                <w:lang w:eastAsia="zh-CN"/>
              </w:rPr>
              <w:t>0</w:t>
            </w:r>
            <w:r>
              <w:rPr>
                <w:lang w:eastAsia="zh-CN"/>
              </w:rPr>
              <w:t>注</w:t>
            </w:r>
            <w:r>
              <w:rPr>
                <w:rFonts w:hint="eastAsia"/>
                <w:lang w:eastAsia="zh-CN"/>
              </w:rPr>
              <w:t>）</w:t>
            </w:r>
          </w:p>
          <w:p w:rsidR="00040A69" w:rsidRDefault="00040A69" w:rsidP="000E70F5">
            <w:pPr>
              <w:pStyle w:val="a8"/>
              <w:numPr>
                <w:ilvl w:val="0"/>
                <w:numId w:val="79"/>
              </w:numPr>
              <w:ind w:firstLineChars="0"/>
            </w:pPr>
            <w:r>
              <w:rPr>
                <w:rFonts w:hint="eastAsia"/>
              </w:rPr>
              <w:t>删除按钮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每个投注号码行前端显示一个删除按钮</w:t>
            </w:r>
            <w:r>
              <w:rPr>
                <w:rFonts w:hint="eastAsia"/>
                <w:lang w:eastAsia="zh-CN"/>
              </w:rPr>
              <w:t>，用于可删除该投注号码；</w:t>
            </w:r>
          </w:p>
          <w:p w:rsidR="00040A69" w:rsidRDefault="00040A69" w:rsidP="000E70F5">
            <w:pPr>
              <w:pStyle w:val="a8"/>
              <w:numPr>
                <w:ilvl w:val="0"/>
                <w:numId w:val="79"/>
              </w:numPr>
              <w:ind w:firstLineChars="0"/>
            </w:pPr>
            <w:r>
              <w:rPr>
                <w:rFonts w:hint="eastAsia"/>
              </w:rPr>
              <w:t>玩法名称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显示游戏的玩法名称</w:t>
            </w:r>
            <w:r>
              <w:rPr>
                <w:rFonts w:hint="eastAsia"/>
                <w:lang w:eastAsia="zh-CN"/>
              </w:rPr>
              <w:t>；</w:t>
            </w:r>
            <w:r>
              <w:rPr>
                <w:rFonts w:hint="eastAsia"/>
              </w:rPr>
              <w:t>例</w:t>
            </w:r>
            <w:r>
              <w:rPr>
                <w:rFonts w:hint="eastAsia"/>
                <w:lang w:eastAsia="zh-CN"/>
              </w:rPr>
              <w:t>：任选二、任选三等；</w:t>
            </w:r>
          </w:p>
          <w:p w:rsidR="00040A69" w:rsidRDefault="00040A69" w:rsidP="000E70F5">
            <w:pPr>
              <w:pStyle w:val="a8"/>
              <w:numPr>
                <w:ilvl w:val="0"/>
                <w:numId w:val="79"/>
              </w:numPr>
              <w:ind w:firstLineChars="0"/>
            </w:pPr>
            <w:r>
              <w:rPr>
                <w:rFonts w:hint="eastAsia"/>
              </w:rPr>
              <w:t>投注号码</w:t>
            </w:r>
            <w:r>
              <w:rPr>
                <w:rFonts w:hint="eastAsia"/>
                <w:lang w:eastAsia="zh-CN"/>
              </w:rPr>
              <w:t>：显示彩民已选择的投注号码；（复式显示分两行显示。第一行显示投注号码，第二行显示玩法名称）</w:t>
            </w:r>
          </w:p>
          <w:p w:rsidR="00040A69" w:rsidRDefault="00040A69" w:rsidP="000E70F5">
            <w:pPr>
              <w:pStyle w:val="a8"/>
              <w:numPr>
                <w:ilvl w:val="0"/>
                <w:numId w:val="79"/>
              </w:numPr>
              <w:ind w:firstLineChars="0"/>
            </w:pPr>
            <w:r>
              <w:rPr>
                <w:rFonts w:hint="eastAsia"/>
              </w:rPr>
              <w:t>投注详情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点击右侧箭头页面跳转至投注页面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页面为已投注的页面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可在当前页面进行投注信息</w:t>
            </w:r>
            <w:r>
              <w:rPr>
                <w:rFonts w:hint="eastAsia"/>
                <w:lang w:eastAsia="zh-CN"/>
              </w:rPr>
              <w:t>；</w:t>
            </w:r>
          </w:p>
          <w:p w:rsidR="00040A69" w:rsidRDefault="00040A69" w:rsidP="000E70F5">
            <w:pPr>
              <w:pStyle w:val="a8"/>
              <w:numPr>
                <w:ilvl w:val="0"/>
                <w:numId w:val="69"/>
              </w:numPr>
              <w:ind w:firstLineChars="0"/>
            </w:pPr>
            <w:r>
              <w:rPr>
                <w:rFonts w:hint="eastAsia"/>
              </w:rPr>
              <w:t>协议</w:t>
            </w:r>
            <w:r>
              <w:rPr>
                <w:rFonts w:hint="eastAsia"/>
                <w:lang w:eastAsia="zh-CN"/>
              </w:rPr>
              <w:t>：系统默认勾选“我已阅读并同意《委托投注规则》”；不可修改；</w:t>
            </w:r>
          </w:p>
          <w:p w:rsidR="00040A69" w:rsidRDefault="00040A69" w:rsidP="000E70F5">
            <w:pPr>
              <w:pStyle w:val="a8"/>
              <w:numPr>
                <w:ilvl w:val="0"/>
                <w:numId w:val="69"/>
              </w:numPr>
              <w:ind w:firstLineChars="0"/>
              <w:rPr>
                <w:iCs/>
              </w:rPr>
            </w:pPr>
            <w:r>
              <w:rPr>
                <w:rFonts w:hint="eastAsia"/>
                <w:iCs/>
              </w:rPr>
              <w:t>投注注数</w:t>
            </w:r>
            <w:r>
              <w:rPr>
                <w:rFonts w:hint="eastAsia"/>
                <w:iCs/>
                <w:lang w:eastAsia="zh-CN"/>
              </w:rPr>
              <w:t>：</w:t>
            </w:r>
            <w:r>
              <w:rPr>
                <w:rFonts w:hint="eastAsia"/>
                <w:iCs/>
              </w:rPr>
              <w:t>根据选择的号码数量计算投注注数</w:t>
            </w:r>
          </w:p>
          <w:p w:rsidR="00352F22" w:rsidRPr="00040A69" w:rsidRDefault="00040A69" w:rsidP="000E70F5">
            <w:pPr>
              <w:pStyle w:val="a8"/>
              <w:numPr>
                <w:ilvl w:val="0"/>
                <w:numId w:val="69"/>
              </w:numPr>
              <w:ind w:firstLineChars="0"/>
            </w:pPr>
            <w:r>
              <w:rPr>
                <w:iCs/>
              </w:rPr>
              <w:t>投注金额</w:t>
            </w:r>
            <w:r>
              <w:rPr>
                <w:rFonts w:hint="eastAsia"/>
                <w:iCs/>
                <w:lang w:eastAsia="zh-CN"/>
              </w:rPr>
              <w:t>：</w:t>
            </w:r>
          </w:p>
          <w:p w:rsidR="00040A69" w:rsidRPr="00883F4B" w:rsidRDefault="00040A69" w:rsidP="000E70F5">
            <w:pPr>
              <w:pStyle w:val="a8"/>
              <w:numPr>
                <w:ilvl w:val="0"/>
                <w:numId w:val="69"/>
              </w:numPr>
              <w:ind w:firstLineChars="0"/>
            </w:pPr>
            <w:r>
              <w:rPr>
                <w:rFonts w:hint="eastAsia"/>
                <w:iCs/>
                <w:lang w:eastAsia="zh-CN"/>
              </w:rPr>
              <w:t>【确认】点击跳转至付款页面，完成投注；</w:t>
            </w:r>
          </w:p>
        </w:tc>
      </w:tr>
      <w:tr w:rsidR="00352F22" w:rsidRPr="00883F4B" w:rsidTr="000F0CB7"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352F22" w:rsidRPr="00FE4DC0" w:rsidRDefault="00352F22" w:rsidP="000F0CB7">
            <w:pPr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t>无</w:t>
            </w:r>
          </w:p>
        </w:tc>
      </w:tr>
      <w:tr w:rsidR="00352F22" w:rsidRPr="00883F4B" w:rsidTr="000F0CB7"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352F22" w:rsidRPr="00883F4B" w:rsidRDefault="00352F22" w:rsidP="000F0CB7">
            <w:pPr>
              <w:rPr>
                <w:bCs/>
                <w:iCs/>
              </w:rPr>
            </w:pPr>
          </w:p>
        </w:tc>
      </w:tr>
      <w:tr w:rsidR="00352F22" w:rsidRPr="00883F4B" w:rsidTr="000F0CB7"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352F22" w:rsidRPr="00883F4B" w:rsidRDefault="00352F22" w:rsidP="000F0CB7">
            <w:r>
              <w:t>无</w:t>
            </w:r>
          </w:p>
        </w:tc>
      </w:tr>
    </w:tbl>
    <w:p w:rsidR="00C84F88" w:rsidRDefault="00F44E5D" w:rsidP="00C84F88">
      <w:pPr>
        <w:pStyle w:val="a0"/>
        <w:rPr>
          <w:lang w:val="x-none" w:eastAsia="x-none"/>
        </w:rPr>
      </w:pPr>
      <w:r>
        <w:rPr>
          <w:lang w:val="x-none" w:eastAsia="x-none"/>
        </w:rPr>
        <w:t>参考图</w:t>
      </w:r>
      <w:r>
        <w:rPr>
          <w:rFonts w:hint="eastAsia"/>
          <w:lang w:val="x-none"/>
        </w:rPr>
        <w:t>：</w:t>
      </w:r>
    </w:p>
    <w:p w:rsidR="00F44E5D" w:rsidRPr="00C84F88" w:rsidRDefault="00F44E5D" w:rsidP="00C84F88">
      <w:pPr>
        <w:pStyle w:val="a0"/>
        <w:rPr>
          <w:lang w:val="x-none"/>
        </w:rPr>
      </w:pPr>
      <w:r>
        <w:rPr>
          <w:noProof/>
          <w:lang w:bidi="km-KH"/>
        </w:rPr>
        <w:drawing>
          <wp:inline distT="0" distB="0" distL="0" distR="0" wp14:anchorId="7555708B" wp14:editId="69CB84B2">
            <wp:extent cx="2024047" cy="3600000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ucky5_2-1投注单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0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x-none"/>
        </w:rPr>
        <w:t xml:space="preserve">  </w:t>
      </w:r>
      <w:r>
        <w:rPr>
          <w:noProof/>
          <w:lang w:bidi="km-KH"/>
        </w:rPr>
        <w:drawing>
          <wp:inline distT="0" distB="0" distL="0" distR="0" wp14:anchorId="18A214FD" wp14:editId="1D0BFA0A">
            <wp:extent cx="2024047" cy="3600000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ucky5_2-2投注单_数字输入框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0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22" w:rsidRDefault="00352F22" w:rsidP="00E40ED7">
      <w:pPr>
        <w:pStyle w:val="3"/>
      </w:pPr>
      <w:r>
        <w:lastRenderedPageBreak/>
        <w:t>支付页面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352F22" w:rsidRPr="00883F4B" w:rsidTr="000F0CB7"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352F22" w:rsidRPr="00883F4B" w:rsidRDefault="001F65D3" w:rsidP="000F0CB7">
            <w:pPr>
              <w:rPr>
                <w:iCs/>
              </w:rPr>
            </w:pPr>
            <w:r>
              <w:rPr>
                <w:rFonts w:hint="eastAsia"/>
                <w:iCs/>
              </w:rPr>
              <w:t>T009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352F22" w:rsidRPr="00883F4B" w:rsidRDefault="00352F22" w:rsidP="000F0CB7">
            <w:pPr>
              <w:rPr>
                <w:iCs/>
              </w:rPr>
            </w:pPr>
          </w:p>
        </w:tc>
      </w:tr>
      <w:tr w:rsidR="00352F22" w:rsidRPr="00883F4B" w:rsidTr="000F0CB7"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352F22" w:rsidRPr="00883F4B" w:rsidRDefault="00D97FD2" w:rsidP="000F0CB7">
            <w:pPr>
              <w:rPr>
                <w:iCs/>
              </w:rPr>
            </w:pPr>
            <w:r>
              <w:rPr>
                <w:iCs/>
              </w:rPr>
              <w:t>投注付款页面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352F22" w:rsidRPr="00883F4B" w:rsidRDefault="00352F22" w:rsidP="000F0CB7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352F22" w:rsidRPr="00883F4B" w:rsidRDefault="00352F22" w:rsidP="000F0CB7">
            <w:pPr>
              <w:rPr>
                <w:iCs/>
              </w:rPr>
            </w:pPr>
          </w:p>
        </w:tc>
      </w:tr>
      <w:tr w:rsidR="00352F22" w:rsidRPr="00883F4B" w:rsidTr="000F0CB7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352F22" w:rsidRPr="00883F4B" w:rsidRDefault="00D97FD2" w:rsidP="000F0CB7">
            <w:r>
              <w:t>投注付款页面</w:t>
            </w:r>
          </w:p>
        </w:tc>
      </w:tr>
      <w:tr w:rsidR="00352F22" w:rsidRPr="00883F4B" w:rsidTr="000F0CB7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352F22" w:rsidRPr="00D97FD2" w:rsidRDefault="00D97FD2" w:rsidP="00D97FD2">
            <w:r>
              <w:t>无</w:t>
            </w:r>
          </w:p>
        </w:tc>
      </w:tr>
      <w:tr w:rsidR="00352F22" w:rsidRPr="00883F4B" w:rsidTr="000F0CB7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352F22" w:rsidRDefault="00D97FD2" w:rsidP="000E70F5">
            <w:pPr>
              <w:pStyle w:val="a8"/>
              <w:numPr>
                <w:ilvl w:val="0"/>
                <w:numId w:val="70"/>
              </w:numPr>
              <w:ind w:firstLineChars="0"/>
            </w:pPr>
            <w:r>
              <w:rPr>
                <w:rFonts w:hint="eastAsia"/>
              </w:rPr>
              <w:t>游戏名称</w:t>
            </w:r>
            <w:r>
              <w:rPr>
                <w:rFonts w:hint="eastAsia"/>
                <w:lang w:eastAsia="zh-CN"/>
              </w:rPr>
              <w:t>：</w:t>
            </w:r>
          </w:p>
          <w:p w:rsidR="00D97FD2" w:rsidRDefault="00D97FD2" w:rsidP="000E70F5">
            <w:pPr>
              <w:pStyle w:val="a8"/>
              <w:numPr>
                <w:ilvl w:val="0"/>
                <w:numId w:val="70"/>
              </w:numPr>
              <w:ind w:firstLineChars="0"/>
            </w:pPr>
            <w:r>
              <w:rPr>
                <w:rFonts w:hint="eastAsia"/>
              </w:rPr>
              <w:t>期号</w:t>
            </w:r>
            <w:r>
              <w:rPr>
                <w:rFonts w:hint="eastAsia"/>
                <w:lang w:eastAsia="zh-CN"/>
              </w:rPr>
              <w:t>：</w:t>
            </w:r>
          </w:p>
          <w:p w:rsidR="00D97FD2" w:rsidRDefault="00D97FD2" w:rsidP="000E70F5">
            <w:pPr>
              <w:pStyle w:val="a8"/>
              <w:numPr>
                <w:ilvl w:val="0"/>
                <w:numId w:val="70"/>
              </w:numPr>
              <w:ind w:firstLineChars="0"/>
            </w:pPr>
            <w:r>
              <w:rPr>
                <w:rFonts w:hint="eastAsia"/>
              </w:rPr>
              <w:t>合计金额</w:t>
            </w:r>
            <w:r>
              <w:rPr>
                <w:rFonts w:hint="eastAsia"/>
                <w:lang w:eastAsia="zh-CN"/>
              </w:rPr>
              <w:t>：单位：美金</w:t>
            </w:r>
          </w:p>
          <w:p w:rsidR="00D97FD2" w:rsidRPr="00883F4B" w:rsidRDefault="00D97FD2" w:rsidP="000E70F5">
            <w:pPr>
              <w:pStyle w:val="a8"/>
              <w:numPr>
                <w:ilvl w:val="0"/>
                <w:numId w:val="70"/>
              </w:numPr>
              <w:ind w:firstLineChars="0"/>
            </w:pPr>
            <w:r>
              <w:rPr>
                <w:rFonts w:hint="eastAsia"/>
                <w:lang w:eastAsia="zh-CN"/>
              </w:rPr>
              <w:t>【支付】：点击按钮</w:t>
            </w:r>
          </w:p>
        </w:tc>
      </w:tr>
      <w:tr w:rsidR="00352F22" w:rsidRPr="00883F4B" w:rsidTr="000F0CB7"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352F22" w:rsidRPr="00FE4DC0" w:rsidRDefault="00D97FD2" w:rsidP="000F0CB7">
            <w:pPr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t>网络异常</w:t>
            </w:r>
            <w:r>
              <w:rPr>
                <w:rFonts w:hint="eastAsia"/>
                <w:noProof/>
                <w:szCs w:val="21"/>
              </w:rPr>
              <w:t>！</w:t>
            </w:r>
          </w:p>
        </w:tc>
      </w:tr>
      <w:tr w:rsidR="00352F22" w:rsidRPr="00883F4B" w:rsidTr="000F0CB7"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352F22" w:rsidRPr="00883F4B" w:rsidRDefault="00D97FD2" w:rsidP="000F0CB7">
            <w:pPr>
              <w:rPr>
                <w:bCs/>
                <w:iCs/>
              </w:rPr>
            </w:pPr>
            <w:r>
              <w:rPr>
                <w:bCs/>
                <w:iCs/>
              </w:rPr>
              <w:t>当网络异常时</w:t>
            </w:r>
            <w:r>
              <w:rPr>
                <w:rFonts w:hint="eastAsia"/>
                <w:bCs/>
                <w:iCs/>
              </w:rPr>
              <w:t>，</w:t>
            </w:r>
            <w:r w:rsidR="00040A69">
              <w:rPr>
                <w:bCs/>
                <w:iCs/>
              </w:rPr>
              <w:t>付款失败</w:t>
            </w:r>
            <w:r>
              <w:rPr>
                <w:bCs/>
                <w:iCs/>
              </w:rPr>
              <w:t>时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页面停留当前页面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可点击支付按钮继续支付</w:t>
            </w:r>
            <w:r>
              <w:rPr>
                <w:rFonts w:hint="eastAsia"/>
                <w:bCs/>
                <w:iCs/>
              </w:rPr>
              <w:t>；</w:t>
            </w:r>
          </w:p>
        </w:tc>
      </w:tr>
      <w:tr w:rsidR="00352F22" w:rsidRPr="00883F4B" w:rsidTr="000F0CB7"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352F22" w:rsidRPr="00883F4B" w:rsidRDefault="0029669A" w:rsidP="000F0CB7">
            <w:r>
              <w:rPr>
                <w:rFonts w:hint="eastAsia"/>
              </w:rPr>
              <w:t>投注完成后，页面返回投注页面；</w:t>
            </w:r>
          </w:p>
        </w:tc>
      </w:tr>
    </w:tbl>
    <w:p w:rsidR="00352F22" w:rsidRDefault="00F44E5D" w:rsidP="00352F22">
      <w:pPr>
        <w:pStyle w:val="a0"/>
        <w:rPr>
          <w:lang w:val="x-none" w:eastAsia="x-none"/>
        </w:rPr>
      </w:pPr>
      <w:r>
        <w:rPr>
          <w:lang w:val="x-none" w:eastAsia="x-none"/>
        </w:rPr>
        <w:t>参考图</w:t>
      </w:r>
      <w:r>
        <w:rPr>
          <w:rFonts w:hint="eastAsia"/>
          <w:lang w:val="x-none"/>
        </w:rPr>
        <w:t>：</w:t>
      </w:r>
    </w:p>
    <w:p w:rsidR="00F44E5D" w:rsidRPr="00352F22" w:rsidRDefault="00F44E5D" w:rsidP="00352F22">
      <w:pPr>
        <w:pStyle w:val="a0"/>
        <w:rPr>
          <w:lang w:val="x-none" w:eastAsia="x-none"/>
        </w:rPr>
      </w:pPr>
      <w:r>
        <w:rPr>
          <w:rFonts w:hint="eastAsia"/>
          <w:noProof/>
          <w:lang w:bidi="km-KH"/>
        </w:rPr>
        <w:drawing>
          <wp:inline distT="0" distB="0" distL="0" distR="0" wp14:anchorId="552A0D65" wp14:editId="4950ADAA">
            <wp:extent cx="2022548" cy="3600000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ucky5_7-1支付界面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54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9A" w:rsidRDefault="0029669A" w:rsidP="00E40ED7">
      <w:pPr>
        <w:pStyle w:val="3"/>
      </w:pPr>
      <w:r>
        <w:lastRenderedPageBreak/>
        <w:t>投注助手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185955" w:rsidRPr="00883F4B" w:rsidTr="00873A9F">
        <w:tc>
          <w:tcPr>
            <w:tcW w:w="1384" w:type="dxa"/>
            <w:shd w:val="clear" w:color="auto" w:fill="D9D9D9"/>
            <w:vAlign w:val="center"/>
          </w:tcPr>
          <w:p w:rsidR="00185955" w:rsidRPr="00883F4B" w:rsidRDefault="00185955" w:rsidP="00873A9F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185955" w:rsidRPr="00883F4B" w:rsidRDefault="001F65D3" w:rsidP="00873A9F">
            <w:pPr>
              <w:rPr>
                <w:iCs/>
              </w:rPr>
            </w:pPr>
            <w:r>
              <w:rPr>
                <w:rFonts w:hint="eastAsia"/>
                <w:iCs/>
              </w:rPr>
              <w:t>T010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185955" w:rsidRPr="00883F4B" w:rsidRDefault="00185955" w:rsidP="00873A9F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185955" w:rsidRPr="00883F4B" w:rsidRDefault="00185955" w:rsidP="00873A9F">
            <w:pPr>
              <w:rPr>
                <w:iCs/>
              </w:rPr>
            </w:pPr>
          </w:p>
        </w:tc>
      </w:tr>
      <w:tr w:rsidR="00185955" w:rsidRPr="00883F4B" w:rsidTr="00873A9F">
        <w:tc>
          <w:tcPr>
            <w:tcW w:w="1384" w:type="dxa"/>
            <w:shd w:val="clear" w:color="auto" w:fill="D9D9D9"/>
            <w:vAlign w:val="center"/>
          </w:tcPr>
          <w:p w:rsidR="00185955" w:rsidRPr="00883F4B" w:rsidRDefault="00185955" w:rsidP="00873A9F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185955" w:rsidRPr="00883F4B" w:rsidRDefault="00185955" w:rsidP="00873A9F">
            <w:pPr>
              <w:rPr>
                <w:iCs/>
              </w:rPr>
            </w:pPr>
            <w:r>
              <w:rPr>
                <w:iCs/>
              </w:rPr>
              <w:t>游戏投注助手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185955" w:rsidRPr="00883F4B" w:rsidRDefault="00185955" w:rsidP="00873A9F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185955" w:rsidRPr="00883F4B" w:rsidRDefault="00185955" w:rsidP="00873A9F">
            <w:pPr>
              <w:rPr>
                <w:iCs/>
              </w:rPr>
            </w:pPr>
          </w:p>
        </w:tc>
      </w:tr>
      <w:tr w:rsidR="00185955" w:rsidRPr="00883F4B" w:rsidTr="00873A9F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185955" w:rsidRPr="00883F4B" w:rsidRDefault="00185955" w:rsidP="00873A9F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185955" w:rsidRPr="00883F4B" w:rsidRDefault="00185955" w:rsidP="00873A9F">
            <w:r>
              <w:t>给彩民提供开奖号码</w:t>
            </w:r>
            <w:r>
              <w:rPr>
                <w:rFonts w:hint="eastAsia"/>
              </w:rPr>
              <w:t>、</w:t>
            </w:r>
            <w:r>
              <w:t>走势图</w:t>
            </w:r>
            <w:r>
              <w:rPr>
                <w:rFonts w:hint="eastAsia"/>
              </w:rPr>
              <w:t>、</w:t>
            </w:r>
            <w:r>
              <w:t>冷热号等</w:t>
            </w:r>
            <w:r>
              <w:rPr>
                <w:rFonts w:hint="eastAsia"/>
              </w:rPr>
              <w:t>投注帮助；</w:t>
            </w:r>
          </w:p>
        </w:tc>
      </w:tr>
      <w:tr w:rsidR="00185955" w:rsidRPr="00883F4B" w:rsidTr="00873A9F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185955" w:rsidRPr="00883F4B" w:rsidRDefault="00185955" w:rsidP="00873A9F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185955" w:rsidRPr="00455322" w:rsidRDefault="00185955" w:rsidP="00873A9F">
            <w:pPr>
              <w:pStyle w:val="a8"/>
              <w:numPr>
                <w:ilvl w:val="0"/>
                <w:numId w:val="18"/>
              </w:numPr>
              <w:ind w:firstLineChars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【助手】：用图标显示，点击展开下拉列表（开奖号码、走势图、冷热号、如何投注）</w:t>
            </w:r>
          </w:p>
        </w:tc>
      </w:tr>
      <w:tr w:rsidR="00185955" w:rsidRPr="00883F4B" w:rsidTr="00873A9F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185955" w:rsidRPr="00883F4B" w:rsidRDefault="00185955" w:rsidP="00873A9F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185955" w:rsidRDefault="00185955" w:rsidP="00185955">
            <w:pPr>
              <w:pStyle w:val="a8"/>
              <w:numPr>
                <w:ilvl w:val="0"/>
                <w:numId w:val="18"/>
              </w:numPr>
              <w:ind w:firstLineChars="0"/>
            </w:pPr>
            <w:r>
              <w:t>玩法名称</w:t>
            </w:r>
            <w:r>
              <w:rPr>
                <w:rFonts w:hint="eastAsia"/>
                <w:lang w:eastAsia="zh-CN"/>
              </w:rPr>
              <w:t>：</w:t>
            </w:r>
            <w:r>
              <w:t>标题栏上显示当前进入的玩法名称</w:t>
            </w:r>
            <w:r>
              <w:rPr>
                <w:rFonts w:hint="eastAsia"/>
                <w:lang w:eastAsia="zh-CN"/>
              </w:rPr>
              <w:t>；点击弹出下拉框选择修改；</w:t>
            </w:r>
          </w:p>
          <w:p w:rsidR="00185955" w:rsidRDefault="00185955" w:rsidP="00185955">
            <w:pPr>
              <w:pStyle w:val="a8"/>
              <w:numPr>
                <w:ilvl w:val="0"/>
                <w:numId w:val="18"/>
              </w:numPr>
              <w:ind w:firstLineChars="0"/>
            </w:pPr>
            <w:r>
              <w:t>Tab</w:t>
            </w:r>
            <w:r>
              <w:t>标签分别显示</w:t>
            </w:r>
            <w:r>
              <w:rPr>
                <w:rFonts w:hint="eastAsia"/>
              </w:rPr>
              <w:t>：</w:t>
            </w:r>
            <w:r>
              <w:t>开奖号码</w:t>
            </w:r>
            <w:r>
              <w:rPr>
                <w:rFonts w:hint="eastAsia"/>
              </w:rPr>
              <w:t>、</w:t>
            </w:r>
            <w:r>
              <w:t>走势图</w:t>
            </w:r>
            <w:r>
              <w:rPr>
                <w:rFonts w:hint="eastAsia"/>
              </w:rPr>
              <w:t>、</w:t>
            </w:r>
            <w:r>
              <w:t>冷热号</w:t>
            </w:r>
            <w:r>
              <w:rPr>
                <w:rFonts w:hint="eastAsia"/>
              </w:rPr>
              <w:t>，</w:t>
            </w:r>
            <w:r>
              <w:t>选中时</w:t>
            </w:r>
            <w:r w:rsidR="00040A69">
              <w:t>效果区别于其他</w:t>
            </w:r>
            <w:r>
              <w:t>项</w:t>
            </w:r>
            <w:r>
              <w:rPr>
                <w:rFonts w:hint="eastAsia"/>
              </w:rPr>
              <w:t>；</w:t>
            </w:r>
            <w:r w:rsidR="00787587">
              <w:rPr>
                <w:rFonts w:hint="eastAsia"/>
              </w:rPr>
              <w:t>点击或左右滑动切换</w:t>
            </w:r>
            <w:r w:rsidR="00787587">
              <w:rPr>
                <w:rFonts w:hint="eastAsia"/>
                <w:lang w:eastAsia="zh-CN"/>
              </w:rPr>
              <w:t>；</w:t>
            </w:r>
          </w:p>
          <w:p w:rsidR="009034F4" w:rsidRPr="00883F4B" w:rsidRDefault="009034F4" w:rsidP="00040A69">
            <w:pPr>
              <w:pStyle w:val="a8"/>
              <w:numPr>
                <w:ilvl w:val="0"/>
                <w:numId w:val="18"/>
              </w:numPr>
              <w:ind w:firstLineChars="0"/>
            </w:pPr>
            <w:r>
              <w:t>列表页</w:t>
            </w:r>
            <w:r>
              <w:rPr>
                <w:rFonts w:hint="eastAsia"/>
                <w:lang w:eastAsia="zh-CN"/>
              </w:rPr>
              <w:t>：</w:t>
            </w:r>
            <w:r>
              <w:t>开奖号码</w:t>
            </w:r>
            <w:r>
              <w:rPr>
                <w:rFonts w:hint="eastAsia"/>
                <w:lang w:eastAsia="zh-CN"/>
              </w:rPr>
              <w:t>、</w:t>
            </w:r>
            <w:r>
              <w:t>走势图</w:t>
            </w:r>
            <w:r>
              <w:rPr>
                <w:rFonts w:hint="eastAsia"/>
                <w:lang w:eastAsia="zh-CN"/>
              </w:rPr>
              <w:t>、</w:t>
            </w:r>
            <w:r>
              <w:t>冷热号列表图</w:t>
            </w:r>
            <w:r>
              <w:rPr>
                <w:rFonts w:hint="eastAsia"/>
                <w:lang w:eastAsia="zh-CN"/>
              </w:rPr>
              <w:t>；</w:t>
            </w:r>
          </w:p>
        </w:tc>
      </w:tr>
      <w:tr w:rsidR="00185955" w:rsidRPr="00883F4B" w:rsidTr="00873A9F">
        <w:tc>
          <w:tcPr>
            <w:tcW w:w="1384" w:type="dxa"/>
            <w:shd w:val="clear" w:color="auto" w:fill="D9D9D9"/>
            <w:vAlign w:val="center"/>
          </w:tcPr>
          <w:p w:rsidR="00185955" w:rsidRPr="00883F4B" w:rsidRDefault="00185955" w:rsidP="00873A9F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185955" w:rsidRPr="00FE4DC0" w:rsidRDefault="00185955" w:rsidP="00873A9F">
            <w:pPr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t>无</w:t>
            </w:r>
          </w:p>
        </w:tc>
      </w:tr>
      <w:tr w:rsidR="00185955" w:rsidRPr="00883F4B" w:rsidTr="00873A9F">
        <w:tc>
          <w:tcPr>
            <w:tcW w:w="1384" w:type="dxa"/>
            <w:shd w:val="clear" w:color="auto" w:fill="D9D9D9"/>
            <w:vAlign w:val="center"/>
          </w:tcPr>
          <w:p w:rsidR="00185955" w:rsidRPr="00883F4B" w:rsidRDefault="00185955" w:rsidP="00873A9F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185955" w:rsidRPr="00883F4B" w:rsidRDefault="009034F4" w:rsidP="00873A9F">
            <w:pPr>
              <w:rPr>
                <w:bCs/>
                <w:iCs/>
              </w:rPr>
            </w:pPr>
            <w:r>
              <w:rPr>
                <w:bCs/>
                <w:iCs/>
              </w:rPr>
              <w:t>无</w:t>
            </w:r>
          </w:p>
        </w:tc>
      </w:tr>
      <w:tr w:rsidR="00185955" w:rsidRPr="00883F4B" w:rsidTr="00873A9F">
        <w:tc>
          <w:tcPr>
            <w:tcW w:w="1384" w:type="dxa"/>
            <w:shd w:val="clear" w:color="auto" w:fill="D9D9D9"/>
            <w:vAlign w:val="center"/>
          </w:tcPr>
          <w:p w:rsidR="00185955" w:rsidRPr="00883F4B" w:rsidRDefault="00185955" w:rsidP="00873A9F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185955" w:rsidRPr="00883F4B" w:rsidRDefault="00185955" w:rsidP="00873A9F">
            <w:r>
              <w:t>无</w:t>
            </w:r>
          </w:p>
        </w:tc>
      </w:tr>
    </w:tbl>
    <w:p w:rsidR="00185955" w:rsidRDefault="00F44E5D" w:rsidP="00185955">
      <w:pPr>
        <w:pStyle w:val="a0"/>
        <w:rPr>
          <w:lang w:val="x-none" w:eastAsia="x-none"/>
        </w:rPr>
      </w:pPr>
      <w:r>
        <w:rPr>
          <w:lang w:val="x-none" w:eastAsia="x-none"/>
        </w:rPr>
        <w:t>参考图</w:t>
      </w:r>
      <w:r>
        <w:rPr>
          <w:rFonts w:hint="eastAsia"/>
          <w:lang w:val="x-none"/>
        </w:rPr>
        <w:t>：</w:t>
      </w:r>
    </w:p>
    <w:p w:rsidR="00F44E5D" w:rsidRPr="00185955" w:rsidRDefault="00F44E5D" w:rsidP="00185955">
      <w:pPr>
        <w:pStyle w:val="a0"/>
        <w:rPr>
          <w:lang w:val="x-none" w:eastAsia="x-none"/>
        </w:rPr>
      </w:pPr>
      <w:r>
        <w:rPr>
          <w:noProof/>
          <w:lang w:bidi="km-KH"/>
        </w:rPr>
        <w:drawing>
          <wp:inline distT="0" distB="0" distL="0" distR="0" wp14:anchorId="775E21F6" wp14:editId="7149E4FB">
            <wp:extent cx="2024047" cy="360000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ucky5_1-5投注_投注助手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0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9A" w:rsidRDefault="0029669A" w:rsidP="00E40ED7">
      <w:pPr>
        <w:pStyle w:val="4"/>
      </w:pPr>
      <w:r>
        <w:lastRenderedPageBreak/>
        <w:t>开奖号码页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29669A" w:rsidRPr="00883F4B" w:rsidTr="00873A9F"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29669A" w:rsidRPr="00883F4B" w:rsidRDefault="001F65D3" w:rsidP="00873A9F">
            <w:pPr>
              <w:rPr>
                <w:iCs/>
              </w:rPr>
            </w:pPr>
            <w:r>
              <w:rPr>
                <w:rFonts w:hint="eastAsia"/>
                <w:iCs/>
              </w:rPr>
              <w:t>T011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29669A" w:rsidRPr="00883F4B" w:rsidRDefault="0029669A" w:rsidP="00873A9F">
            <w:pPr>
              <w:rPr>
                <w:iCs/>
              </w:rPr>
            </w:pPr>
          </w:p>
        </w:tc>
      </w:tr>
      <w:tr w:rsidR="0029669A" w:rsidRPr="00883F4B" w:rsidTr="00873A9F"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29669A" w:rsidRPr="00883F4B" w:rsidRDefault="0029669A" w:rsidP="00873A9F">
            <w:pPr>
              <w:rPr>
                <w:iCs/>
              </w:rPr>
            </w:pPr>
            <w:r>
              <w:rPr>
                <w:iCs/>
              </w:rPr>
              <w:t>每期游戏开奖号码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29669A" w:rsidRPr="00883F4B" w:rsidRDefault="0029669A" w:rsidP="00873A9F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29669A" w:rsidRPr="00883F4B" w:rsidRDefault="0029669A" w:rsidP="00873A9F">
            <w:pPr>
              <w:rPr>
                <w:iCs/>
              </w:rPr>
            </w:pPr>
          </w:p>
        </w:tc>
      </w:tr>
      <w:tr w:rsidR="0029669A" w:rsidRPr="00883F4B" w:rsidTr="00873A9F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29669A" w:rsidRPr="00883F4B" w:rsidRDefault="0029669A" w:rsidP="00873A9F">
            <w:r>
              <w:t>游戏开奖号码汇总</w:t>
            </w:r>
          </w:p>
        </w:tc>
      </w:tr>
      <w:tr w:rsidR="0029669A" w:rsidRPr="00883F4B" w:rsidTr="00873A9F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185955" w:rsidRPr="0029669A" w:rsidRDefault="00223F58" w:rsidP="000E70F5">
            <w:pPr>
              <w:pStyle w:val="a8"/>
              <w:numPr>
                <w:ilvl w:val="0"/>
                <w:numId w:val="71"/>
              </w:numPr>
              <w:ind w:firstLineChars="0"/>
            </w:pPr>
            <w:r>
              <w:rPr>
                <w:rFonts w:hint="eastAsia"/>
              </w:rPr>
              <w:t>玩法名称</w:t>
            </w:r>
            <w:r w:rsidR="0029669A">
              <w:rPr>
                <w:rFonts w:hint="eastAsia"/>
                <w:lang w:eastAsia="zh-CN"/>
              </w:rPr>
              <w:t>：在标题栏上</w:t>
            </w:r>
            <w:r w:rsidR="00185955">
              <w:rPr>
                <w:rFonts w:hint="eastAsia"/>
                <w:lang w:eastAsia="zh-CN"/>
              </w:rPr>
              <w:t>下来框</w:t>
            </w:r>
            <w:r w:rsidR="0029669A">
              <w:rPr>
                <w:rFonts w:hint="eastAsia"/>
                <w:lang w:eastAsia="zh-CN"/>
              </w:rPr>
              <w:t>选择游戏玩法；</w:t>
            </w:r>
          </w:p>
        </w:tc>
      </w:tr>
      <w:tr w:rsidR="0029669A" w:rsidRPr="00883F4B" w:rsidTr="00873A9F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185955" w:rsidRDefault="00F44E5D" w:rsidP="000E70F5">
            <w:pPr>
              <w:pStyle w:val="a8"/>
              <w:numPr>
                <w:ilvl w:val="0"/>
                <w:numId w:val="71"/>
              </w:numPr>
              <w:ind w:firstLineChars="0"/>
            </w:pPr>
            <w:r>
              <w:t>当前</w:t>
            </w:r>
            <w:r w:rsidR="00185955">
              <w:t>期号</w:t>
            </w:r>
            <w:r w:rsidR="009034F4">
              <w:rPr>
                <w:rFonts w:hint="eastAsia"/>
                <w:lang w:eastAsia="zh-CN"/>
              </w:rPr>
              <w:t>：</w:t>
            </w:r>
            <w:r>
              <w:t xml:space="preserve"> </w:t>
            </w:r>
          </w:p>
          <w:p w:rsidR="00461CC1" w:rsidRDefault="00223F58" w:rsidP="000E70F5">
            <w:pPr>
              <w:pStyle w:val="a8"/>
              <w:numPr>
                <w:ilvl w:val="0"/>
                <w:numId w:val="71"/>
              </w:numPr>
              <w:ind w:firstLineChars="0"/>
            </w:pPr>
            <w:r>
              <w:rPr>
                <w:lang w:eastAsia="zh-CN"/>
              </w:rPr>
              <w:t>当前</w:t>
            </w:r>
            <w:r w:rsidR="00461CC1">
              <w:rPr>
                <w:lang w:eastAsia="zh-CN"/>
              </w:rPr>
              <w:t>期次截至时间</w:t>
            </w:r>
            <w:r w:rsidR="00461CC1"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  <w:lang w:eastAsia="zh-CN"/>
              </w:rPr>
              <w:t>倒计时，分秒</w:t>
            </w:r>
          </w:p>
          <w:p w:rsidR="00223F58" w:rsidRDefault="00F44E5D" w:rsidP="00DC0260">
            <w:pPr>
              <w:pStyle w:val="a8"/>
              <w:numPr>
                <w:ilvl w:val="0"/>
                <w:numId w:val="71"/>
              </w:numPr>
              <w:ind w:firstLineChars="0"/>
            </w:pPr>
            <w:r>
              <w:rPr>
                <w:lang w:eastAsia="zh-CN"/>
              </w:rPr>
              <w:t>期号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lang w:eastAsia="zh-CN"/>
              </w:rPr>
              <w:t>每期的期号</w:t>
            </w:r>
            <w:r>
              <w:rPr>
                <w:rFonts w:hint="eastAsia"/>
                <w:lang w:eastAsia="zh-CN"/>
              </w:rPr>
              <w:t>；</w:t>
            </w:r>
            <w:r>
              <w:rPr>
                <w:rFonts w:hint="eastAsia"/>
              </w:rPr>
              <w:t>最多查看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期；列表采用时间正序排列；</w:t>
            </w:r>
          </w:p>
          <w:p w:rsidR="009034F4" w:rsidRDefault="009034F4" w:rsidP="00DC0260">
            <w:pPr>
              <w:pStyle w:val="a8"/>
              <w:numPr>
                <w:ilvl w:val="0"/>
                <w:numId w:val="71"/>
              </w:numPr>
              <w:ind w:firstLineChars="0"/>
            </w:pPr>
            <w:r>
              <w:t>开奖号码</w:t>
            </w:r>
            <w:r>
              <w:rPr>
                <w:rFonts w:hint="eastAsia"/>
                <w:lang w:eastAsia="zh-CN"/>
              </w:rPr>
              <w:t>：</w:t>
            </w:r>
            <w:r w:rsidR="006674FE">
              <w:rPr>
                <w:rFonts w:hint="eastAsia"/>
                <w:lang w:eastAsia="zh-CN"/>
              </w:rPr>
              <w:t>（共</w:t>
            </w:r>
            <w:r w:rsidR="006674FE">
              <w:rPr>
                <w:rFonts w:hint="eastAsia"/>
                <w:lang w:eastAsia="zh-CN"/>
              </w:rPr>
              <w:t>100</w:t>
            </w:r>
            <w:r w:rsidR="006674FE">
              <w:rPr>
                <w:rFonts w:hint="eastAsia"/>
                <w:lang w:eastAsia="zh-CN"/>
              </w:rPr>
              <w:t>期）</w:t>
            </w:r>
          </w:p>
          <w:p w:rsidR="009034F4" w:rsidRDefault="009034F4" w:rsidP="009034F4">
            <w:pPr>
              <w:pStyle w:val="a8"/>
              <w:ind w:left="420" w:firstLineChars="0" w:firstLine="0"/>
              <w:rPr>
                <w:lang w:eastAsia="zh-CN"/>
              </w:rPr>
            </w:pPr>
            <w:r>
              <w:rPr>
                <w:lang w:eastAsia="zh-CN"/>
              </w:rPr>
              <w:t>不同玩法开奖号码的显示形式不同</w:t>
            </w:r>
            <w:r>
              <w:rPr>
                <w:rFonts w:hint="eastAsia"/>
                <w:lang w:eastAsia="zh-CN"/>
              </w:rPr>
              <w:t>：</w:t>
            </w:r>
          </w:p>
          <w:p w:rsidR="009034F4" w:rsidRDefault="009034F4" w:rsidP="000E70F5">
            <w:pPr>
              <w:pStyle w:val="a8"/>
              <w:numPr>
                <w:ilvl w:val="0"/>
                <w:numId w:val="80"/>
              </w:numPr>
              <w:ind w:firstLineChars="0"/>
              <w:rPr>
                <w:lang w:eastAsia="zh-CN"/>
              </w:rPr>
            </w:pPr>
            <w:r>
              <w:rPr>
                <w:lang w:eastAsia="zh-CN"/>
              </w:rPr>
              <w:t>玩法为前一时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lang w:eastAsia="zh-CN"/>
              </w:rPr>
              <w:t>开奖号码第一位突出显示</w:t>
            </w:r>
            <w:r>
              <w:rPr>
                <w:rFonts w:hint="eastAsia"/>
                <w:lang w:eastAsia="zh-CN"/>
              </w:rPr>
              <w:t>；</w:t>
            </w:r>
          </w:p>
          <w:p w:rsidR="009034F4" w:rsidRDefault="009034F4" w:rsidP="000E70F5">
            <w:pPr>
              <w:pStyle w:val="a8"/>
              <w:numPr>
                <w:ilvl w:val="0"/>
                <w:numId w:val="80"/>
              </w:numPr>
              <w:ind w:firstLineChars="0"/>
              <w:rPr>
                <w:lang w:eastAsia="zh-CN"/>
              </w:rPr>
            </w:pPr>
            <w:r>
              <w:rPr>
                <w:lang w:eastAsia="zh-CN"/>
              </w:rPr>
              <w:t>玩法为前二直选和组选时</w:t>
            </w:r>
            <w:r>
              <w:rPr>
                <w:rFonts w:hint="eastAsia"/>
                <w:lang w:eastAsia="zh-CN"/>
              </w:rPr>
              <w:t>：开奖号码前两位突出显示；</w:t>
            </w:r>
          </w:p>
          <w:p w:rsidR="00787587" w:rsidRPr="00883F4B" w:rsidRDefault="009034F4" w:rsidP="000E70F5">
            <w:pPr>
              <w:pStyle w:val="a8"/>
              <w:numPr>
                <w:ilvl w:val="0"/>
                <w:numId w:val="80"/>
              </w:numPr>
              <w:ind w:firstLineChars="0"/>
              <w:rPr>
                <w:lang w:eastAsia="zh-CN"/>
              </w:rPr>
            </w:pPr>
            <w:r>
              <w:rPr>
                <w:lang w:eastAsia="zh-CN"/>
              </w:rPr>
              <w:t>玩法为前三直选和组选时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lang w:eastAsia="zh-CN"/>
              </w:rPr>
              <w:t>开奖号码前三位突出显示</w:t>
            </w:r>
            <w:r>
              <w:rPr>
                <w:rFonts w:hint="eastAsia"/>
                <w:lang w:eastAsia="zh-CN"/>
              </w:rPr>
              <w:t>；</w:t>
            </w:r>
          </w:p>
        </w:tc>
      </w:tr>
      <w:tr w:rsidR="0029669A" w:rsidRPr="00883F4B" w:rsidTr="00873A9F"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29669A" w:rsidRPr="00FE4DC0" w:rsidRDefault="0029669A" w:rsidP="00873A9F">
            <w:pPr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t>无</w:t>
            </w:r>
          </w:p>
        </w:tc>
      </w:tr>
      <w:tr w:rsidR="0029669A" w:rsidRPr="00883F4B" w:rsidTr="00873A9F"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29669A" w:rsidRPr="00883F4B" w:rsidRDefault="00A73E7C" w:rsidP="00873A9F">
            <w:pPr>
              <w:rPr>
                <w:bCs/>
                <w:iCs/>
              </w:rPr>
            </w:pPr>
            <w:r>
              <w:rPr>
                <w:bCs/>
                <w:iCs/>
              </w:rPr>
              <w:t>进入开奖号码页面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列表定位到即将</w:t>
            </w:r>
            <w:r>
              <w:rPr>
                <w:rFonts w:hint="eastAsia"/>
                <w:bCs/>
                <w:iCs/>
              </w:rPr>
              <w:t>要开奖的期次；</w:t>
            </w:r>
          </w:p>
        </w:tc>
      </w:tr>
      <w:tr w:rsidR="0029669A" w:rsidRPr="00883F4B" w:rsidTr="00873A9F"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82080C" w:rsidRDefault="00787587" w:rsidP="00873A9F">
            <w:r>
              <w:t>页面下滑可查看</w:t>
            </w:r>
            <w:r w:rsidR="0082080C">
              <w:t>当天</w:t>
            </w:r>
            <w:r>
              <w:t>更多期的开奖号码信息</w:t>
            </w:r>
            <w:r>
              <w:rPr>
                <w:rFonts w:hint="eastAsia"/>
              </w:rPr>
              <w:t>；</w:t>
            </w:r>
            <w:r w:rsidR="0082080C">
              <w:rPr>
                <w:rFonts w:hint="eastAsia"/>
              </w:rPr>
              <w:t>页面向上滑查看前一天的最后一期开始之前的期次开奖号码；</w:t>
            </w:r>
            <w:r w:rsidR="00040A69">
              <w:rPr>
                <w:rFonts w:hint="eastAsia"/>
              </w:rPr>
              <w:t>最多查看</w:t>
            </w:r>
            <w:r w:rsidR="00040A69">
              <w:rPr>
                <w:rFonts w:hint="eastAsia"/>
              </w:rPr>
              <w:t>100</w:t>
            </w:r>
            <w:r w:rsidR="00040A69">
              <w:rPr>
                <w:rFonts w:hint="eastAsia"/>
              </w:rPr>
              <w:t>期；列表采用时间正序排列；</w:t>
            </w:r>
          </w:p>
          <w:p w:rsidR="0029669A" w:rsidRDefault="00787587" w:rsidP="00873A9F">
            <w:r>
              <w:rPr>
                <w:rFonts w:hint="eastAsia"/>
              </w:rPr>
              <w:t>左右滑动切换</w:t>
            </w:r>
            <w:r>
              <w:rPr>
                <w:rFonts w:hint="eastAsia"/>
              </w:rPr>
              <w:t>tab</w:t>
            </w:r>
            <w:r>
              <w:rPr>
                <w:rFonts w:hint="eastAsia"/>
              </w:rPr>
              <w:t>标签；</w:t>
            </w:r>
          </w:p>
          <w:p w:rsidR="0082080C" w:rsidRDefault="0082080C" w:rsidP="00873A9F">
            <w:r>
              <w:t>停留在该页面时</w:t>
            </w:r>
            <w:r>
              <w:rPr>
                <w:rFonts w:hint="eastAsia"/>
              </w:rPr>
              <w:t>，</w:t>
            </w:r>
            <w:r>
              <w:t>当上一期开奖完成后</w:t>
            </w:r>
            <w:r>
              <w:rPr>
                <w:rFonts w:hint="eastAsia"/>
              </w:rPr>
              <w:t>，</w:t>
            </w:r>
            <w:r>
              <w:t>该页面需要立即刷新</w:t>
            </w:r>
            <w:r>
              <w:rPr>
                <w:rFonts w:hint="eastAsia"/>
              </w:rPr>
              <w:t>，</w:t>
            </w:r>
            <w:r>
              <w:t>更新新的开奖号码</w:t>
            </w:r>
            <w:r>
              <w:rPr>
                <w:rFonts w:hint="eastAsia"/>
              </w:rPr>
              <w:t>；</w:t>
            </w:r>
          </w:p>
          <w:p w:rsidR="00223F58" w:rsidRPr="00883F4B" w:rsidRDefault="00223F58" w:rsidP="00873A9F">
            <w:r>
              <w:t>上下滑动查看更多</w:t>
            </w:r>
            <w:r>
              <w:rPr>
                <w:rFonts w:hint="eastAsia"/>
              </w:rPr>
              <w:t>；</w:t>
            </w:r>
          </w:p>
        </w:tc>
      </w:tr>
    </w:tbl>
    <w:p w:rsidR="0029669A" w:rsidRDefault="00F44E5D" w:rsidP="0029669A">
      <w:pPr>
        <w:pStyle w:val="a0"/>
        <w:rPr>
          <w:lang w:val="x-none" w:eastAsia="x-none"/>
        </w:rPr>
      </w:pPr>
      <w:r>
        <w:rPr>
          <w:lang w:val="x-none" w:eastAsia="x-none"/>
        </w:rPr>
        <w:t>参考图</w:t>
      </w:r>
      <w:r>
        <w:rPr>
          <w:rFonts w:hint="eastAsia"/>
          <w:lang w:val="x-none"/>
        </w:rPr>
        <w:t>：</w:t>
      </w:r>
    </w:p>
    <w:p w:rsidR="00F44E5D" w:rsidRPr="00352F22" w:rsidRDefault="00F44E5D" w:rsidP="0029669A">
      <w:pPr>
        <w:pStyle w:val="a0"/>
        <w:rPr>
          <w:lang w:val="x-none" w:eastAsia="x-none"/>
        </w:rPr>
      </w:pPr>
      <w:r>
        <w:rPr>
          <w:noProof/>
          <w:lang w:bidi="km-KH"/>
        </w:rPr>
        <w:lastRenderedPageBreak/>
        <w:drawing>
          <wp:inline distT="0" distB="0" distL="0" distR="0" wp14:anchorId="64B5D049" wp14:editId="2E04787B">
            <wp:extent cx="2024047" cy="3600000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ucky5_3-1开奖号码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0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9A" w:rsidRDefault="0029669A" w:rsidP="00E40ED7">
      <w:pPr>
        <w:pStyle w:val="4"/>
      </w:pPr>
      <w:r>
        <w:t>冷热号页面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29669A" w:rsidRPr="00883F4B" w:rsidTr="00873A9F"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29669A" w:rsidRPr="00883F4B" w:rsidRDefault="001F65D3" w:rsidP="00873A9F">
            <w:pPr>
              <w:rPr>
                <w:iCs/>
              </w:rPr>
            </w:pPr>
            <w:r>
              <w:rPr>
                <w:rFonts w:hint="eastAsia"/>
                <w:iCs/>
              </w:rPr>
              <w:t>T012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29669A" w:rsidRPr="00883F4B" w:rsidRDefault="0029669A" w:rsidP="00873A9F">
            <w:pPr>
              <w:rPr>
                <w:iCs/>
              </w:rPr>
            </w:pPr>
          </w:p>
        </w:tc>
      </w:tr>
      <w:tr w:rsidR="0029669A" w:rsidRPr="00883F4B" w:rsidTr="00873A9F"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29669A" w:rsidRPr="00883F4B" w:rsidRDefault="00787587" w:rsidP="00873A9F">
            <w:pPr>
              <w:rPr>
                <w:iCs/>
              </w:rPr>
            </w:pPr>
            <w:r>
              <w:rPr>
                <w:iCs/>
              </w:rPr>
              <w:t>投注号码的冷热分析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29669A" w:rsidRPr="00883F4B" w:rsidRDefault="0029669A" w:rsidP="00873A9F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29669A" w:rsidRPr="00883F4B" w:rsidRDefault="0029669A" w:rsidP="00873A9F">
            <w:pPr>
              <w:rPr>
                <w:iCs/>
              </w:rPr>
            </w:pPr>
          </w:p>
        </w:tc>
      </w:tr>
      <w:tr w:rsidR="0029669A" w:rsidRPr="00883F4B" w:rsidTr="00873A9F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29669A" w:rsidRPr="00883F4B" w:rsidRDefault="00787587" w:rsidP="00873A9F">
            <w:r>
              <w:t>投注号码冷热程度分析</w:t>
            </w:r>
          </w:p>
        </w:tc>
      </w:tr>
      <w:tr w:rsidR="0029669A" w:rsidRPr="00883F4B" w:rsidTr="00873A9F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29669A" w:rsidRPr="00455322" w:rsidRDefault="00223F58" w:rsidP="00873A9F">
            <w:pPr>
              <w:pStyle w:val="a8"/>
              <w:numPr>
                <w:ilvl w:val="0"/>
                <w:numId w:val="18"/>
              </w:numPr>
              <w:ind w:firstLineChars="0"/>
              <w:rPr>
                <w:lang w:val="en-US" w:eastAsia="zh-CN"/>
              </w:rPr>
            </w:pPr>
            <w:r>
              <w:rPr>
                <w:rFonts w:hint="eastAsia"/>
              </w:rPr>
              <w:t>玩法名称</w:t>
            </w:r>
            <w:r w:rsidR="00F65E64">
              <w:rPr>
                <w:rFonts w:hint="eastAsia"/>
                <w:lang w:eastAsia="zh-CN"/>
              </w:rPr>
              <w:t>：在标题栏上下来框选择游戏玩法；</w:t>
            </w:r>
          </w:p>
        </w:tc>
      </w:tr>
      <w:tr w:rsidR="0029669A" w:rsidRPr="00883F4B" w:rsidTr="00873A9F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223F58" w:rsidRDefault="00223F58" w:rsidP="0082080C">
            <w:pPr>
              <w:pStyle w:val="a8"/>
              <w:numPr>
                <w:ilvl w:val="0"/>
                <w:numId w:val="18"/>
              </w:numPr>
              <w:ind w:firstLineChars="0"/>
            </w:pPr>
            <w:r>
              <w:t>当前期号</w:t>
            </w:r>
            <w:r>
              <w:rPr>
                <w:rFonts w:hint="eastAsia"/>
                <w:lang w:eastAsia="zh-CN"/>
              </w:rPr>
              <w:t>：</w:t>
            </w:r>
          </w:p>
          <w:p w:rsidR="00223F58" w:rsidRDefault="00223F58" w:rsidP="0082080C">
            <w:pPr>
              <w:pStyle w:val="a8"/>
              <w:numPr>
                <w:ilvl w:val="0"/>
                <w:numId w:val="18"/>
              </w:numPr>
              <w:ind w:firstLineChars="0"/>
            </w:pPr>
            <w:r>
              <w:t>当前期截止时间</w:t>
            </w:r>
            <w:r>
              <w:rPr>
                <w:rFonts w:hint="eastAsia"/>
                <w:lang w:eastAsia="zh-CN"/>
              </w:rPr>
              <w:t>：</w:t>
            </w:r>
            <w:r>
              <w:t>倒计时</w:t>
            </w:r>
            <w:r>
              <w:rPr>
                <w:rFonts w:hint="eastAsia"/>
                <w:lang w:eastAsia="zh-CN"/>
              </w:rPr>
              <w:t>，</w:t>
            </w:r>
            <w:r>
              <w:t>分秒</w:t>
            </w:r>
          </w:p>
          <w:p w:rsidR="0029669A" w:rsidRDefault="0082080C" w:rsidP="0082080C">
            <w:pPr>
              <w:pStyle w:val="a8"/>
              <w:numPr>
                <w:ilvl w:val="0"/>
                <w:numId w:val="18"/>
              </w:numPr>
              <w:ind w:firstLineChars="0"/>
            </w:pPr>
            <w:r>
              <w:t>号码</w:t>
            </w:r>
            <w:r>
              <w:rPr>
                <w:rFonts w:hint="eastAsia"/>
                <w:lang w:eastAsia="zh-CN"/>
              </w:rPr>
              <w:t>：</w:t>
            </w:r>
            <w:r>
              <w:t>显示</w:t>
            </w:r>
            <w:r>
              <w:rPr>
                <w:rFonts w:hint="eastAsia"/>
                <w:lang w:eastAsia="zh-CN"/>
              </w:rPr>
              <w:t>11</w:t>
            </w:r>
            <w:r>
              <w:rPr>
                <w:rFonts w:hint="eastAsia"/>
                <w:lang w:eastAsia="zh-CN"/>
              </w:rPr>
              <w:t>个号码；</w:t>
            </w:r>
            <w:r w:rsidR="00223F58">
              <w:rPr>
                <w:rFonts w:hint="eastAsia"/>
                <w:lang w:eastAsia="zh-CN"/>
              </w:rPr>
              <w:t>11</w:t>
            </w:r>
            <w:r w:rsidR="00223F58">
              <w:rPr>
                <w:rFonts w:hint="eastAsia"/>
                <w:lang w:eastAsia="zh-CN"/>
              </w:rPr>
              <w:t>行；</w:t>
            </w:r>
          </w:p>
          <w:p w:rsidR="0082080C" w:rsidRDefault="0082080C" w:rsidP="0082080C">
            <w:pPr>
              <w:pStyle w:val="a8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  <w:lang w:eastAsia="zh-CN"/>
              </w:rPr>
              <w:t>30</w:t>
            </w:r>
            <w:r>
              <w:rPr>
                <w:rFonts w:hint="eastAsia"/>
                <w:lang w:eastAsia="zh-CN"/>
              </w:rPr>
              <w:t>期：该号码近</w:t>
            </w:r>
            <w:r>
              <w:rPr>
                <w:rFonts w:hint="eastAsia"/>
                <w:lang w:eastAsia="zh-CN"/>
              </w:rPr>
              <w:t>30</w:t>
            </w:r>
            <w:r>
              <w:rPr>
                <w:rFonts w:hint="eastAsia"/>
                <w:lang w:eastAsia="zh-CN"/>
              </w:rPr>
              <w:t>期的冷热程度；</w:t>
            </w:r>
          </w:p>
          <w:p w:rsidR="0082080C" w:rsidRDefault="0082080C" w:rsidP="0082080C">
            <w:pPr>
              <w:pStyle w:val="a8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  <w:lang w:eastAsia="zh-CN"/>
              </w:rPr>
              <w:t>50</w:t>
            </w:r>
            <w:r>
              <w:rPr>
                <w:rFonts w:hint="eastAsia"/>
                <w:lang w:eastAsia="zh-CN"/>
              </w:rPr>
              <w:t>期：该号码近</w:t>
            </w:r>
            <w:r>
              <w:rPr>
                <w:rFonts w:hint="eastAsia"/>
                <w:lang w:eastAsia="zh-CN"/>
              </w:rPr>
              <w:t>50</w:t>
            </w:r>
            <w:r>
              <w:rPr>
                <w:rFonts w:hint="eastAsia"/>
                <w:lang w:eastAsia="zh-CN"/>
              </w:rPr>
              <w:t>期的冷热程度；</w:t>
            </w:r>
          </w:p>
          <w:p w:rsidR="0082080C" w:rsidRDefault="0082080C" w:rsidP="0082080C">
            <w:pPr>
              <w:pStyle w:val="a8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  <w:lang w:eastAsia="zh-CN"/>
              </w:rPr>
              <w:t>100</w:t>
            </w:r>
            <w:r>
              <w:rPr>
                <w:rFonts w:hint="eastAsia"/>
                <w:lang w:eastAsia="zh-CN"/>
              </w:rPr>
              <w:t>期：该号码近</w:t>
            </w:r>
            <w:r>
              <w:rPr>
                <w:rFonts w:hint="eastAsia"/>
                <w:lang w:eastAsia="zh-CN"/>
              </w:rPr>
              <w:t>100</w:t>
            </w:r>
            <w:r>
              <w:rPr>
                <w:rFonts w:hint="eastAsia"/>
                <w:lang w:eastAsia="zh-CN"/>
              </w:rPr>
              <w:t>期的冷热程度</w:t>
            </w:r>
          </w:p>
          <w:p w:rsidR="0082080C" w:rsidRPr="00883F4B" w:rsidRDefault="0082080C" w:rsidP="0082080C">
            <w:pPr>
              <w:pStyle w:val="a8"/>
              <w:numPr>
                <w:ilvl w:val="0"/>
                <w:numId w:val="18"/>
              </w:numPr>
              <w:ind w:firstLineChars="0"/>
            </w:pPr>
            <w:r>
              <w:rPr>
                <w:lang w:eastAsia="zh-CN"/>
              </w:rPr>
              <w:t>遗漏</w:t>
            </w:r>
            <w:r>
              <w:rPr>
                <w:rFonts w:hint="eastAsia"/>
                <w:lang w:eastAsia="zh-CN"/>
              </w:rPr>
              <w:t>：该号码被遗漏的次数；</w:t>
            </w:r>
          </w:p>
        </w:tc>
      </w:tr>
      <w:tr w:rsidR="0029669A" w:rsidRPr="00883F4B" w:rsidTr="00873A9F"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29669A" w:rsidRPr="00FE4DC0" w:rsidRDefault="0029669A" w:rsidP="00873A9F">
            <w:pPr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t>无</w:t>
            </w:r>
          </w:p>
        </w:tc>
      </w:tr>
      <w:tr w:rsidR="0029669A" w:rsidRPr="00883F4B" w:rsidTr="00873A9F"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29669A" w:rsidRPr="00883F4B" w:rsidRDefault="00A73E7C" w:rsidP="00873A9F">
            <w:pPr>
              <w:rPr>
                <w:bCs/>
                <w:iCs/>
              </w:rPr>
            </w:pPr>
            <w:r>
              <w:rPr>
                <w:bCs/>
                <w:iCs/>
              </w:rPr>
              <w:t>进入冷热号走势页面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列表定位到即将</w:t>
            </w:r>
            <w:r>
              <w:rPr>
                <w:rFonts w:hint="eastAsia"/>
                <w:bCs/>
                <w:iCs/>
              </w:rPr>
              <w:t>要开奖的期次；</w:t>
            </w:r>
          </w:p>
        </w:tc>
      </w:tr>
      <w:tr w:rsidR="0029669A" w:rsidRPr="00883F4B" w:rsidTr="00873A9F"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lastRenderedPageBreak/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29669A" w:rsidRDefault="0082080C" w:rsidP="00873A9F">
            <w:r>
              <w:t>停留在该页面时</w:t>
            </w:r>
            <w:r>
              <w:rPr>
                <w:rFonts w:hint="eastAsia"/>
              </w:rPr>
              <w:t>，</w:t>
            </w:r>
            <w:r>
              <w:t>当上一期开奖完成后</w:t>
            </w:r>
            <w:r>
              <w:rPr>
                <w:rFonts w:hint="eastAsia"/>
              </w:rPr>
              <w:t>，</w:t>
            </w:r>
            <w:r>
              <w:t>该页面需要立即刷新</w:t>
            </w:r>
            <w:r>
              <w:rPr>
                <w:rFonts w:hint="eastAsia"/>
              </w:rPr>
              <w:t>，</w:t>
            </w:r>
            <w:r>
              <w:t>更新新的开奖号码冷热程度</w:t>
            </w:r>
            <w:r>
              <w:rPr>
                <w:rFonts w:hint="eastAsia"/>
              </w:rPr>
              <w:t>；</w:t>
            </w:r>
          </w:p>
          <w:p w:rsidR="00873A9F" w:rsidRPr="00883F4B" w:rsidRDefault="00873A9F" w:rsidP="00873A9F">
            <w:r>
              <w:rPr>
                <w:rFonts w:hint="eastAsia"/>
              </w:rPr>
              <w:t>左右滑动切换</w:t>
            </w:r>
            <w:r>
              <w:rPr>
                <w:rFonts w:hint="eastAsia"/>
              </w:rPr>
              <w:t>tab</w:t>
            </w:r>
            <w:r>
              <w:rPr>
                <w:rFonts w:hint="eastAsia"/>
              </w:rPr>
              <w:t>标签；</w:t>
            </w:r>
          </w:p>
        </w:tc>
      </w:tr>
    </w:tbl>
    <w:p w:rsidR="0029669A" w:rsidRDefault="00223F58" w:rsidP="0029669A">
      <w:pPr>
        <w:pStyle w:val="a0"/>
        <w:rPr>
          <w:lang w:val="x-none" w:eastAsia="x-none"/>
        </w:rPr>
      </w:pPr>
      <w:r>
        <w:rPr>
          <w:lang w:val="x-none" w:eastAsia="x-none"/>
        </w:rPr>
        <w:t>参考图</w:t>
      </w:r>
      <w:r>
        <w:rPr>
          <w:rFonts w:hint="eastAsia"/>
          <w:lang w:val="x-none"/>
        </w:rPr>
        <w:t>：</w:t>
      </w:r>
    </w:p>
    <w:p w:rsidR="00223F58" w:rsidRPr="00352F22" w:rsidRDefault="00223F58" w:rsidP="0029669A">
      <w:pPr>
        <w:pStyle w:val="a0"/>
        <w:rPr>
          <w:lang w:val="x-none" w:eastAsia="x-none"/>
        </w:rPr>
      </w:pPr>
      <w:r>
        <w:rPr>
          <w:noProof/>
          <w:lang w:bidi="km-KH"/>
        </w:rPr>
        <w:drawing>
          <wp:inline distT="0" distB="0" distL="0" distR="0" wp14:anchorId="2C613B12" wp14:editId="2923F755">
            <wp:extent cx="2024047" cy="3600000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ucky5_4-1冷热号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0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D7" w:rsidRDefault="00E40ED7">
      <w:pPr>
        <w:pStyle w:val="4"/>
      </w:pPr>
      <w:r>
        <w:t>走势图</w:t>
      </w:r>
    </w:p>
    <w:p w:rsidR="0029669A" w:rsidRDefault="00E40ED7" w:rsidP="00E40ED7">
      <w:pPr>
        <w:pStyle w:val="5"/>
      </w:pPr>
      <w:r>
        <w:t>任选</w:t>
      </w:r>
      <w:r>
        <w:rPr>
          <w:rFonts w:hint="eastAsia"/>
          <w:lang w:eastAsia="zh-CN"/>
        </w:rPr>
        <w:t>、</w:t>
      </w:r>
      <w:r w:rsidR="00873A9F">
        <w:t>组选</w:t>
      </w:r>
      <w:r w:rsidR="0029669A">
        <w:t>走势图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29669A" w:rsidRPr="00883F4B" w:rsidTr="00873A9F"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29669A" w:rsidRPr="00883F4B" w:rsidRDefault="001F65D3" w:rsidP="00873A9F">
            <w:pPr>
              <w:rPr>
                <w:iCs/>
              </w:rPr>
            </w:pPr>
            <w:r>
              <w:rPr>
                <w:rFonts w:hint="eastAsia"/>
                <w:iCs/>
              </w:rPr>
              <w:t>T013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29669A" w:rsidRPr="00883F4B" w:rsidRDefault="0029669A" w:rsidP="00873A9F">
            <w:pPr>
              <w:rPr>
                <w:iCs/>
              </w:rPr>
            </w:pPr>
          </w:p>
        </w:tc>
      </w:tr>
      <w:tr w:rsidR="0029669A" w:rsidRPr="00883F4B" w:rsidTr="00873A9F"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29669A" w:rsidRPr="00883F4B" w:rsidRDefault="00873A9F" w:rsidP="00873A9F">
            <w:pPr>
              <w:rPr>
                <w:iCs/>
              </w:rPr>
            </w:pPr>
            <w:r>
              <w:rPr>
                <w:iCs/>
              </w:rPr>
              <w:t>各个玩法的走势图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29669A" w:rsidRPr="00883F4B" w:rsidRDefault="0029669A" w:rsidP="00873A9F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29669A" w:rsidRPr="00883F4B" w:rsidRDefault="0029669A" w:rsidP="00873A9F">
            <w:pPr>
              <w:rPr>
                <w:iCs/>
              </w:rPr>
            </w:pPr>
          </w:p>
        </w:tc>
      </w:tr>
      <w:tr w:rsidR="0029669A" w:rsidRPr="00883F4B" w:rsidTr="00873A9F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29669A" w:rsidRPr="00883F4B" w:rsidRDefault="00873A9F" w:rsidP="00873A9F">
            <w:r>
              <w:t>游戏走势图分析</w:t>
            </w:r>
          </w:p>
        </w:tc>
      </w:tr>
      <w:tr w:rsidR="0029669A" w:rsidRPr="00883F4B" w:rsidTr="00873A9F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29669A" w:rsidRPr="00990AE9" w:rsidRDefault="00223F58" w:rsidP="00223F58">
            <w:pPr>
              <w:pStyle w:val="a8"/>
              <w:numPr>
                <w:ilvl w:val="0"/>
                <w:numId w:val="73"/>
              </w:numPr>
              <w:ind w:firstLineChars="0"/>
            </w:pPr>
            <w:r>
              <w:t>玩法名称</w:t>
            </w:r>
            <w:r>
              <w:rPr>
                <w:rFonts w:hint="eastAsia"/>
                <w:lang w:eastAsia="zh-CN"/>
              </w:rPr>
              <w:t>：</w:t>
            </w:r>
            <w:r>
              <w:t>任选和组选</w:t>
            </w:r>
            <w:r>
              <w:rPr>
                <w:rFonts w:hint="eastAsia"/>
                <w:lang w:eastAsia="zh-CN"/>
              </w:rPr>
              <w:t>；</w:t>
            </w:r>
          </w:p>
        </w:tc>
      </w:tr>
      <w:tr w:rsidR="0029669A" w:rsidRPr="00883F4B" w:rsidTr="00873A9F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29669A" w:rsidRDefault="00223F58" w:rsidP="00461CC1">
            <w:pPr>
              <w:pStyle w:val="a8"/>
              <w:numPr>
                <w:ilvl w:val="0"/>
                <w:numId w:val="73"/>
              </w:numPr>
              <w:ind w:firstLineChars="0"/>
            </w:pPr>
            <w:r>
              <w:t>当前</w:t>
            </w:r>
            <w:r w:rsidR="00990AE9">
              <w:t>期号</w:t>
            </w:r>
            <w:r w:rsidR="00990AE9">
              <w:rPr>
                <w:rFonts w:hint="eastAsia"/>
                <w:lang w:eastAsia="zh-CN"/>
              </w:rPr>
              <w:t>：</w:t>
            </w:r>
            <w:r>
              <w:t xml:space="preserve"> </w:t>
            </w:r>
          </w:p>
          <w:p w:rsidR="00461CC1" w:rsidRDefault="00223F58" w:rsidP="00461CC1">
            <w:pPr>
              <w:pStyle w:val="a8"/>
              <w:numPr>
                <w:ilvl w:val="0"/>
                <w:numId w:val="73"/>
              </w:numPr>
              <w:ind w:firstLineChars="0"/>
            </w:pPr>
            <w:r>
              <w:rPr>
                <w:lang w:eastAsia="zh-CN"/>
              </w:rPr>
              <w:t>当前</w:t>
            </w:r>
            <w:r w:rsidR="00461CC1">
              <w:rPr>
                <w:lang w:eastAsia="zh-CN"/>
              </w:rPr>
              <w:t>期次截止时间</w:t>
            </w:r>
            <w:r w:rsidR="00461CC1"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  <w:lang w:eastAsia="zh-CN"/>
              </w:rPr>
              <w:t>倒计时，</w:t>
            </w:r>
            <w:r w:rsidR="00461CC1">
              <w:rPr>
                <w:lang w:eastAsia="zh-CN"/>
              </w:rPr>
              <w:t>分秒</w:t>
            </w:r>
            <w:r w:rsidR="00461CC1">
              <w:rPr>
                <w:rFonts w:hint="eastAsia"/>
                <w:lang w:eastAsia="zh-CN"/>
              </w:rPr>
              <w:t>；</w:t>
            </w:r>
          </w:p>
          <w:p w:rsidR="00223F58" w:rsidRDefault="00223F58" w:rsidP="00461CC1">
            <w:pPr>
              <w:pStyle w:val="a8"/>
              <w:numPr>
                <w:ilvl w:val="0"/>
                <w:numId w:val="73"/>
              </w:numPr>
              <w:ind w:firstLineChars="0"/>
            </w:pPr>
            <w:r>
              <w:rPr>
                <w:lang w:eastAsia="zh-CN"/>
              </w:rPr>
              <w:t>期号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最多查看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期；列表采用时间正序排列；</w:t>
            </w:r>
            <w:r>
              <w:t xml:space="preserve"> </w:t>
            </w:r>
          </w:p>
          <w:p w:rsidR="00990AE9" w:rsidRDefault="00990AE9" w:rsidP="00461CC1">
            <w:pPr>
              <w:pStyle w:val="a8"/>
              <w:numPr>
                <w:ilvl w:val="0"/>
                <w:numId w:val="73"/>
              </w:numPr>
              <w:ind w:firstLineChars="0"/>
            </w:pPr>
            <w:r>
              <w:rPr>
                <w:rFonts w:hint="eastAsia"/>
                <w:lang w:eastAsia="zh-CN"/>
              </w:rPr>
              <w:t>01-</w:t>
            </w:r>
            <w:r>
              <w:rPr>
                <w:lang w:eastAsia="zh-CN"/>
              </w:rPr>
              <w:t>11</w:t>
            </w:r>
            <w:r>
              <w:rPr>
                <w:lang w:eastAsia="zh-CN"/>
              </w:rPr>
              <w:t>个号码作为</w:t>
            </w:r>
            <w:r>
              <w:rPr>
                <w:rFonts w:hint="eastAsia"/>
                <w:lang w:eastAsia="zh-CN"/>
              </w:rPr>
              <w:t>11</w:t>
            </w:r>
            <w:r>
              <w:rPr>
                <w:rFonts w:hint="eastAsia"/>
                <w:lang w:eastAsia="zh-CN"/>
              </w:rPr>
              <w:t>个列；开奖号码用红色实心球显示；</w:t>
            </w:r>
            <w:r w:rsidR="00DD3883">
              <w:rPr>
                <w:rFonts w:hint="eastAsia"/>
                <w:lang w:eastAsia="zh-CN"/>
              </w:rPr>
              <w:t>不需</w:t>
            </w:r>
            <w:r w:rsidR="00040A69">
              <w:rPr>
                <w:rFonts w:hint="eastAsia"/>
                <w:lang w:eastAsia="zh-CN"/>
              </w:rPr>
              <w:t>用线连接</w:t>
            </w:r>
            <w:r w:rsidR="00DD3883">
              <w:rPr>
                <w:rFonts w:hint="eastAsia"/>
                <w:lang w:eastAsia="zh-CN"/>
              </w:rPr>
              <w:t>；</w:t>
            </w:r>
          </w:p>
          <w:p w:rsidR="00990AE9" w:rsidRDefault="00990AE9" w:rsidP="00461CC1">
            <w:pPr>
              <w:pStyle w:val="a8"/>
              <w:numPr>
                <w:ilvl w:val="0"/>
                <w:numId w:val="73"/>
              </w:numPr>
              <w:ind w:firstLineChars="0"/>
            </w:pPr>
            <w:r>
              <w:rPr>
                <w:rFonts w:hint="eastAsia"/>
              </w:rPr>
              <w:lastRenderedPageBreak/>
              <w:t>任选玩法的开奖号码在相应的每个号码下显示</w:t>
            </w:r>
            <w:r>
              <w:rPr>
                <w:rFonts w:hint="eastAsia"/>
                <w:lang w:eastAsia="zh-CN"/>
              </w:rPr>
              <w:t>；</w:t>
            </w:r>
          </w:p>
          <w:p w:rsidR="00990AE9" w:rsidRDefault="00990AE9" w:rsidP="00461CC1">
            <w:pPr>
              <w:pStyle w:val="a8"/>
              <w:numPr>
                <w:ilvl w:val="0"/>
                <w:numId w:val="73"/>
              </w:numPr>
              <w:ind w:firstLineChars="0"/>
            </w:pPr>
            <w:r>
              <w:t>前二组选</w:t>
            </w:r>
            <w:r>
              <w:rPr>
                <w:rFonts w:hint="eastAsia"/>
                <w:lang w:eastAsia="zh-CN"/>
              </w:rPr>
              <w:t>，</w:t>
            </w:r>
            <w:r>
              <w:t>只显示前两个数字的走势</w:t>
            </w:r>
            <w:r>
              <w:rPr>
                <w:rFonts w:hint="eastAsia"/>
                <w:lang w:eastAsia="zh-CN"/>
              </w:rPr>
              <w:t>；</w:t>
            </w:r>
          </w:p>
          <w:p w:rsidR="00990AE9" w:rsidRPr="00883F4B" w:rsidRDefault="00990AE9" w:rsidP="00461CC1">
            <w:pPr>
              <w:pStyle w:val="a8"/>
              <w:numPr>
                <w:ilvl w:val="0"/>
                <w:numId w:val="73"/>
              </w:numPr>
              <w:ind w:firstLineChars="0"/>
            </w:pPr>
            <w:r>
              <w:t>前</w:t>
            </w:r>
            <w:r>
              <w:rPr>
                <w:rFonts w:hint="eastAsia"/>
                <w:lang w:eastAsia="zh-CN"/>
              </w:rPr>
              <w:t>三组选，只显示前三个数字的走势；</w:t>
            </w:r>
          </w:p>
        </w:tc>
      </w:tr>
      <w:tr w:rsidR="0029669A" w:rsidRPr="00883F4B" w:rsidTr="00873A9F"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lastRenderedPageBreak/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29669A" w:rsidRPr="00FE4DC0" w:rsidRDefault="0029669A" w:rsidP="00873A9F">
            <w:pPr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t>无</w:t>
            </w:r>
          </w:p>
        </w:tc>
      </w:tr>
      <w:tr w:rsidR="0029669A" w:rsidRPr="00883F4B" w:rsidTr="00873A9F"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29669A" w:rsidRPr="00883F4B" w:rsidRDefault="00A73E7C" w:rsidP="00873A9F">
            <w:pPr>
              <w:rPr>
                <w:bCs/>
                <w:iCs/>
              </w:rPr>
            </w:pPr>
            <w:r>
              <w:rPr>
                <w:bCs/>
                <w:iCs/>
              </w:rPr>
              <w:t>进入页面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列表定位到即将</w:t>
            </w:r>
            <w:r>
              <w:rPr>
                <w:rFonts w:hint="eastAsia"/>
                <w:bCs/>
                <w:iCs/>
              </w:rPr>
              <w:t>要开奖的期次；</w:t>
            </w:r>
          </w:p>
        </w:tc>
      </w:tr>
      <w:tr w:rsidR="0029669A" w:rsidRPr="00883F4B" w:rsidTr="00873A9F">
        <w:tc>
          <w:tcPr>
            <w:tcW w:w="1384" w:type="dxa"/>
            <w:shd w:val="clear" w:color="auto" w:fill="D9D9D9"/>
            <w:vAlign w:val="center"/>
          </w:tcPr>
          <w:p w:rsidR="0029669A" w:rsidRPr="00883F4B" w:rsidRDefault="0029669A" w:rsidP="00873A9F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29669A" w:rsidRPr="00883F4B" w:rsidRDefault="0029669A" w:rsidP="00873A9F">
            <w:r>
              <w:t>无</w:t>
            </w:r>
          </w:p>
        </w:tc>
      </w:tr>
    </w:tbl>
    <w:p w:rsidR="0029669A" w:rsidRDefault="00223F58" w:rsidP="0029669A">
      <w:pPr>
        <w:pStyle w:val="a0"/>
        <w:rPr>
          <w:lang w:val="x-none"/>
        </w:rPr>
      </w:pPr>
      <w:r>
        <w:rPr>
          <w:lang w:val="x-none" w:eastAsia="x-none"/>
        </w:rPr>
        <w:t>参考图</w:t>
      </w:r>
      <w:r>
        <w:rPr>
          <w:rFonts w:hint="eastAsia"/>
          <w:lang w:val="x-none"/>
        </w:rPr>
        <w:t>：</w:t>
      </w:r>
    </w:p>
    <w:p w:rsidR="00223F58" w:rsidRDefault="00223F58" w:rsidP="0029669A">
      <w:pPr>
        <w:pStyle w:val="a0"/>
        <w:rPr>
          <w:lang w:val="x-none"/>
        </w:rPr>
      </w:pPr>
      <w:r>
        <w:rPr>
          <w:noProof/>
          <w:lang w:bidi="km-KH"/>
        </w:rPr>
        <w:drawing>
          <wp:inline distT="0" distB="0" distL="0" distR="0" wp14:anchorId="4B1F018C" wp14:editId="7F8B21F6">
            <wp:extent cx="2024047" cy="360000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ucky5_5-1走势图_任选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0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x-none"/>
        </w:rPr>
        <w:t xml:space="preserve">  </w:t>
      </w:r>
      <w:r>
        <w:rPr>
          <w:noProof/>
          <w:lang w:bidi="km-KH"/>
        </w:rPr>
        <w:drawing>
          <wp:inline distT="0" distB="0" distL="0" distR="0" wp14:anchorId="007F895F" wp14:editId="37C5B24A">
            <wp:extent cx="2024047" cy="3600000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ucky5_5-2走势图_组选二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0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F58" w:rsidRPr="00352F22" w:rsidRDefault="00223F58" w:rsidP="0029669A">
      <w:pPr>
        <w:pStyle w:val="a0"/>
        <w:rPr>
          <w:lang w:val="x-none"/>
        </w:rPr>
      </w:pPr>
      <w:r>
        <w:rPr>
          <w:noProof/>
          <w:lang w:bidi="km-KH"/>
        </w:rPr>
        <w:lastRenderedPageBreak/>
        <w:drawing>
          <wp:inline distT="0" distB="0" distL="0" distR="0" wp14:anchorId="75F2F174" wp14:editId="0425DC3D">
            <wp:extent cx="2024047" cy="360000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ucky5_5-3走势图_组选三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0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A9F" w:rsidRDefault="00873A9F" w:rsidP="00E40ED7">
      <w:pPr>
        <w:pStyle w:val="5"/>
      </w:pPr>
      <w:r>
        <w:t>直选走势图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873A9F" w:rsidRPr="00883F4B" w:rsidTr="00873A9F">
        <w:tc>
          <w:tcPr>
            <w:tcW w:w="1384" w:type="dxa"/>
            <w:shd w:val="clear" w:color="auto" w:fill="D9D9D9"/>
            <w:vAlign w:val="center"/>
          </w:tcPr>
          <w:p w:rsidR="00873A9F" w:rsidRPr="00883F4B" w:rsidRDefault="00873A9F" w:rsidP="00873A9F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873A9F" w:rsidRPr="00883F4B" w:rsidRDefault="001F65D3" w:rsidP="00873A9F">
            <w:pPr>
              <w:rPr>
                <w:iCs/>
              </w:rPr>
            </w:pPr>
            <w:r>
              <w:rPr>
                <w:rFonts w:hint="eastAsia"/>
                <w:iCs/>
              </w:rPr>
              <w:t>T014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873A9F" w:rsidRPr="00883F4B" w:rsidRDefault="00873A9F" w:rsidP="00873A9F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873A9F" w:rsidRPr="00883F4B" w:rsidRDefault="00873A9F" w:rsidP="00873A9F">
            <w:pPr>
              <w:rPr>
                <w:iCs/>
              </w:rPr>
            </w:pPr>
          </w:p>
        </w:tc>
      </w:tr>
      <w:tr w:rsidR="00873A9F" w:rsidRPr="00883F4B" w:rsidTr="00873A9F">
        <w:tc>
          <w:tcPr>
            <w:tcW w:w="1384" w:type="dxa"/>
            <w:shd w:val="clear" w:color="auto" w:fill="D9D9D9"/>
            <w:vAlign w:val="center"/>
          </w:tcPr>
          <w:p w:rsidR="00873A9F" w:rsidRPr="00883F4B" w:rsidRDefault="00873A9F" w:rsidP="00873A9F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873A9F" w:rsidRPr="00883F4B" w:rsidRDefault="00873A9F" w:rsidP="00873A9F">
            <w:pPr>
              <w:rPr>
                <w:iCs/>
              </w:rPr>
            </w:pPr>
            <w:r>
              <w:rPr>
                <w:iCs/>
              </w:rPr>
              <w:t>各个玩法的走势图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873A9F" w:rsidRPr="00883F4B" w:rsidRDefault="00873A9F" w:rsidP="00873A9F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873A9F" w:rsidRPr="00883F4B" w:rsidRDefault="00873A9F" w:rsidP="00873A9F">
            <w:pPr>
              <w:rPr>
                <w:iCs/>
              </w:rPr>
            </w:pPr>
          </w:p>
        </w:tc>
      </w:tr>
      <w:tr w:rsidR="00873A9F" w:rsidRPr="00883F4B" w:rsidTr="00873A9F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873A9F" w:rsidRPr="00883F4B" w:rsidRDefault="00873A9F" w:rsidP="00873A9F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873A9F" w:rsidRPr="00883F4B" w:rsidRDefault="00873A9F" w:rsidP="00873A9F">
            <w:r>
              <w:t>游戏走势图分析</w:t>
            </w:r>
          </w:p>
        </w:tc>
      </w:tr>
      <w:tr w:rsidR="00873A9F" w:rsidRPr="00883F4B" w:rsidTr="00873A9F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873A9F" w:rsidRPr="00883F4B" w:rsidRDefault="00873A9F" w:rsidP="00873A9F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873A9F" w:rsidRPr="00455322" w:rsidRDefault="00223F58" w:rsidP="00873A9F">
            <w:pPr>
              <w:pStyle w:val="a8"/>
              <w:numPr>
                <w:ilvl w:val="0"/>
                <w:numId w:val="18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玩法名称</w:t>
            </w:r>
            <w:r>
              <w:rPr>
                <w:rFonts w:hint="eastAsia"/>
                <w:lang w:val="en-US" w:eastAsia="zh-CN"/>
              </w:rPr>
              <w:t>：</w:t>
            </w:r>
            <w:r w:rsidR="00990AE9">
              <w:rPr>
                <w:lang w:val="en-US" w:eastAsia="zh-CN"/>
              </w:rPr>
              <w:t>直选玩法</w:t>
            </w:r>
            <w:r w:rsidR="00990AE9">
              <w:rPr>
                <w:rFonts w:hint="eastAsia"/>
                <w:lang w:val="en-US" w:eastAsia="zh-CN"/>
              </w:rPr>
              <w:t>（前一、前二、前三）</w:t>
            </w:r>
          </w:p>
        </w:tc>
      </w:tr>
      <w:tr w:rsidR="00873A9F" w:rsidRPr="00883F4B" w:rsidTr="00873A9F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873A9F" w:rsidRPr="00883F4B" w:rsidRDefault="00873A9F" w:rsidP="00873A9F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223F58" w:rsidRDefault="00223F58" w:rsidP="00223F58">
            <w:pPr>
              <w:pStyle w:val="a8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当前期号</w:t>
            </w:r>
            <w:r>
              <w:rPr>
                <w:rFonts w:hint="eastAsia"/>
                <w:lang w:eastAsia="zh-CN"/>
              </w:rPr>
              <w:t>：</w:t>
            </w:r>
            <w:r>
              <w:t xml:space="preserve"> </w:t>
            </w:r>
          </w:p>
          <w:p w:rsidR="00223F58" w:rsidRDefault="00223F58" w:rsidP="00223F58">
            <w:pPr>
              <w:pStyle w:val="a8"/>
              <w:numPr>
                <w:ilvl w:val="0"/>
                <w:numId w:val="18"/>
              </w:numPr>
              <w:ind w:firstLineChars="0"/>
            </w:pPr>
            <w:r>
              <w:rPr>
                <w:lang w:eastAsia="zh-CN"/>
              </w:rPr>
              <w:t>当前期次截止时间</w:t>
            </w:r>
            <w:r>
              <w:rPr>
                <w:rFonts w:hint="eastAsia"/>
                <w:lang w:eastAsia="zh-CN"/>
              </w:rPr>
              <w:t>：倒计时，</w:t>
            </w:r>
            <w:r>
              <w:rPr>
                <w:lang w:eastAsia="zh-CN"/>
              </w:rPr>
              <w:t>分秒</w:t>
            </w:r>
            <w:r>
              <w:rPr>
                <w:rFonts w:hint="eastAsia"/>
                <w:lang w:eastAsia="zh-CN"/>
              </w:rPr>
              <w:t>；</w:t>
            </w:r>
          </w:p>
          <w:p w:rsidR="00873A9F" w:rsidRDefault="00990AE9" w:rsidP="00990AE9">
            <w:pPr>
              <w:pStyle w:val="a8"/>
              <w:numPr>
                <w:ilvl w:val="0"/>
                <w:numId w:val="18"/>
              </w:numPr>
              <w:ind w:firstLineChars="0"/>
            </w:pPr>
            <w:r>
              <w:t>TAB</w:t>
            </w:r>
            <w:r>
              <w:t>上分为显示</w:t>
            </w:r>
            <w:r>
              <w:rPr>
                <w:rFonts w:hint="eastAsia"/>
                <w:lang w:eastAsia="zh-CN"/>
              </w:rPr>
              <w:t>：</w:t>
            </w:r>
          </w:p>
          <w:p w:rsidR="00990AE9" w:rsidRDefault="00990AE9" w:rsidP="00990AE9">
            <w:pPr>
              <w:pStyle w:val="a8"/>
              <w:ind w:left="420" w:firstLineChars="0" w:firstLine="0"/>
              <w:rPr>
                <w:lang w:eastAsia="zh-CN"/>
              </w:rPr>
            </w:pPr>
            <w:r>
              <w:t>选择前一时</w:t>
            </w:r>
            <w:r>
              <w:rPr>
                <w:rFonts w:hint="eastAsia"/>
                <w:lang w:eastAsia="zh-CN"/>
              </w:rPr>
              <w:t>：</w:t>
            </w:r>
            <w:r>
              <w:t>标签名称为</w:t>
            </w:r>
            <w:r>
              <w:rPr>
                <w:rFonts w:hint="eastAsia"/>
                <w:lang w:eastAsia="zh-CN"/>
              </w:rPr>
              <w:t>“万位”；此时</w:t>
            </w:r>
            <w:r>
              <w:rPr>
                <w:rFonts w:hint="eastAsia"/>
                <w:lang w:eastAsia="zh-CN"/>
              </w:rPr>
              <w:t>tab</w:t>
            </w:r>
            <w:r>
              <w:rPr>
                <w:rFonts w:hint="eastAsia"/>
                <w:lang w:eastAsia="zh-CN"/>
              </w:rPr>
              <w:t>标签有三个标签；</w:t>
            </w:r>
          </w:p>
          <w:p w:rsidR="00990AE9" w:rsidRDefault="00990AE9" w:rsidP="00990AE9">
            <w:pPr>
              <w:pStyle w:val="a8"/>
              <w:ind w:left="420" w:firstLineChars="0" w:firstLine="0"/>
              <w:rPr>
                <w:lang w:eastAsia="zh-CN"/>
              </w:rPr>
            </w:pPr>
            <w:r>
              <w:rPr>
                <w:lang w:eastAsia="zh-CN"/>
              </w:rPr>
              <w:t>选择前二时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lang w:eastAsia="zh-CN"/>
              </w:rPr>
              <w:t>标签名称为</w:t>
            </w:r>
            <w:r>
              <w:rPr>
                <w:rFonts w:hint="eastAsia"/>
                <w:lang w:eastAsia="zh-CN"/>
              </w:rPr>
              <w:t>“万位、千位”此时</w:t>
            </w:r>
            <w:r>
              <w:rPr>
                <w:rFonts w:hint="eastAsia"/>
                <w:lang w:eastAsia="zh-CN"/>
              </w:rPr>
              <w:t>tab</w:t>
            </w:r>
            <w:r>
              <w:rPr>
                <w:rFonts w:hint="eastAsia"/>
                <w:lang w:eastAsia="zh-CN"/>
              </w:rPr>
              <w:t>标签有四个标签；</w:t>
            </w:r>
          </w:p>
          <w:p w:rsidR="00990AE9" w:rsidRDefault="00990AE9" w:rsidP="00990AE9">
            <w:pPr>
              <w:pStyle w:val="a8"/>
              <w:ind w:left="420" w:firstLineChars="0" w:firstLine="0"/>
              <w:rPr>
                <w:lang w:eastAsia="zh-CN"/>
              </w:rPr>
            </w:pPr>
            <w:r>
              <w:rPr>
                <w:lang w:eastAsia="zh-CN"/>
              </w:rPr>
              <w:t>选择前三时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lang w:eastAsia="zh-CN"/>
              </w:rPr>
              <w:t>标签名称为</w:t>
            </w:r>
            <w:r>
              <w:rPr>
                <w:rFonts w:hint="eastAsia"/>
                <w:lang w:eastAsia="zh-CN"/>
              </w:rPr>
              <w:t>“万位”、“千位”、“百位”此时</w:t>
            </w:r>
            <w:r>
              <w:rPr>
                <w:rFonts w:hint="eastAsia"/>
                <w:lang w:eastAsia="zh-CN"/>
              </w:rPr>
              <w:t>tab</w:t>
            </w:r>
            <w:r>
              <w:rPr>
                <w:rFonts w:hint="eastAsia"/>
                <w:lang w:eastAsia="zh-CN"/>
              </w:rPr>
              <w:t>标签有五个标签；</w:t>
            </w:r>
          </w:p>
          <w:p w:rsidR="00223F58" w:rsidRDefault="00223F58" w:rsidP="00461CC1">
            <w:pPr>
              <w:pStyle w:val="a8"/>
              <w:numPr>
                <w:ilvl w:val="0"/>
                <w:numId w:val="18"/>
              </w:numPr>
              <w:ind w:firstLineChars="0"/>
            </w:pPr>
            <w:r>
              <w:rPr>
                <w:lang w:eastAsia="zh-CN"/>
              </w:rPr>
              <w:t>期号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最多查看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期；列表采用时间正序排列；</w:t>
            </w:r>
          </w:p>
          <w:p w:rsidR="00990AE9" w:rsidRDefault="00A73E7C" w:rsidP="00990AE9">
            <w:pPr>
              <w:pStyle w:val="a8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  <w:lang w:eastAsia="zh-CN"/>
              </w:rPr>
              <w:t xml:space="preserve"> </w:t>
            </w:r>
            <w:r w:rsidR="00990AE9">
              <w:rPr>
                <w:rFonts w:hint="eastAsia"/>
                <w:lang w:eastAsia="zh-CN"/>
              </w:rPr>
              <w:t>01-</w:t>
            </w:r>
            <w:r w:rsidR="00990AE9">
              <w:rPr>
                <w:lang w:eastAsia="zh-CN"/>
              </w:rPr>
              <w:t>11</w:t>
            </w:r>
            <w:r w:rsidR="00990AE9">
              <w:rPr>
                <w:lang w:eastAsia="zh-CN"/>
              </w:rPr>
              <w:t>号码作为</w:t>
            </w:r>
            <w:r w:rsidR="00990AE9">
              <w:rPr>
                <w:rFonts w:hint="eastAsia"/>
                <w:lang w:eastAsia="zh-CN"/>
              </w:rPr>
              <w:t>11</w:t>
            </w:r>
            <w:r w:rsidR="00990AE9">
              <w:rPr>
                <w:rFonts w:hint="eastAsia"/>
                <w:lang w:eastAsia="zh-CN"/>
              </w:rPr>
              <w:t>个列；</w:t>
            </w:r>
            <w:r w:rsidR="00DD3883">
              <w:rPr>
                <w:rFonts w:hint="eastAsia"/>
                <w:lang w:eastAsia="zh-CN"/>
              </w:rPr>
              <w:t>号码用红色实心球显示；</w:t>
            </w:r>
          </w:p>
          <w:p w:rsidR="00DD3883" w:rsidRPr="00883F4B" w:rsidRDefault="00223F58" w:rsidP="00461CC1">
            <w:pPr>
              <w:pStyle w:val="a8"/>
              <w:ind w:left="420" w:firstLineChars="0" w:firstLine="0"/>
              <w:rPr>
                <w:lang w:eastAsia="zh-CN"/>
              </w:rPr>
            </w:pPr>
            <w:r>
              <w:rPr>
                <w:lang w:eastAsia="zh-CN"/>
              </w:rPr>
              <w:t>每位的开奖号码在相应的数字下</w:t>
            </w:r>
            <w:r w:rsidR="00DD3883">
              <w:rPr>
                <w:lang w:eastAsia="zh-CN"/>
              </w:rPr>
              <w:t>显示</w:t>
            </w:r>
            <w:r w:rsidR="00DD3883">
              <w:rPr>
                <w:rFonts w:hint="eastAsia"/>
                <w:lang w:eastAsia="zh-CN"/>
              </w:rPr>
              <w:t>，</w:t>
            </w:r>
            <w:r w:rsidR="00DD3883">
              <w:rPr>
                <w:lang w:eastAsia="zh-CN"/>
              </w:rPr>
              <w:t>前后期次首尾相连</w:t>
            </w:r>
            <w:r w:rsidR="00DD3883">
              <w:rPr>
                <w:rFonts w:hint="eastAsia"/>
                <w:lang w:eastAsia="zh-CN"/>
              </w:rPr>
              <w:t>；左右滑动切换相应位置的走势图；</w:t>
            </w:r>
          </w:p>
        </w:tc>
      </w:tr>
      <w:tr w:rsidR="00873A9F" w:rsidRPr="00883F4B" w:rsidTr="00873A9F">
        <w:tc>
          <w:tcPr>
            <w:tcW w:w="1384" w:type="dxa"/>
            <w:shd w:val="clear" w:color="auto" w:fill="D9D9D9"/>
            <w:vAlign w:val="center"/>
          </w:tcPr>
          <w:p w:rsidR="00873A9F" w:rsidRPr="00883F4B" w:rsidRDefault="00873A9F" w:rsidP="00873A9F">
            <w:r w:rsidRPr="00883F4B">
              <w:rPr>
                <w:rFonts w:hint="eastAsia"/>
              </w:rPr>
              <w:lastRenderedPageBreak/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873A9F" w:rsidRPr="00FE4DC0" w:rsidRDefault="00873A9F" w:rsidP="00873A9F">
            <w:pPr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t>无</w:t>
            </w:r>
          </w:p>
        </w:tc>
      </w:tr>
      <w:tr w:rsidR="00873A9F" w:rsidRPr="00883F4B" w:rsidTr="00873A9F">
        <w:tc>
          <w:tcPr>
            <w:tcW w:w="1384" w:type="dxa"/>
            <w:shd w:val="clear" w:color="auto" w:fill="D9D9D9"/>
            <w:vAlign w:val="center"/>
          </w:tcPr>
          <w:p w:rsidR="00873A9F" w:rsidRPr="00883F4B" w:rsidRDefault="00873A9F" w:rsidP="00873A9F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A73E7C" w:rsidRPr="00883F4B" w:rsidRDefault="00A73E7C" w:rsidP="00873A9F">
            <w:pPr>
              <w:rPr>
                <w:bCs/>
                <w:iCs/>
              </w:rPr>
            </w:pPr>
            <w:r>
              <w:rPr>
                <w:bCs/>
                <w:iCs/>
              </w:rPr>
              <w:t>进入开奖号码页面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列表定位到即将</w:t>
            </w:r>
            <w:r>
              <w:rPr>
                <w:rFonts w:hint="eastAsia"/>
                <w:bCs/>
                <w:iCs/>
              </w:rPr>
              <w:t>要开奖的期次；</w:t>
            </w:r>
            <w:r w:rsidR="00235A40">
              <w:rPr>
                <w:rFonts w:hint="eastAsia"/>
                <w:bCs/>
                <w:iCs/>
              </w:rPr>
              <w:t xml:space="preserve">   </w:t>
            </w:r>
          </w:p>
        </w:tc>
      </w:tr>
      <w:tr w:rsidR="00873A9F" w:rsidRPr="00883F4B" w:rsidTr="00873A9F">
        <w:tc>
          <w:tcPr>
            <w:tcW w:w="1384" w:type="dxa"/>
            <w:shd w:val="clear" w:color="auto" w:fill="D9D9D9"/>
            <w:vAlign w:val="center"/>
          </w:tcPr>
          <w:p w:rsidR="00873A9F" w:rsidRPr="00883F4B" w:rsidRDefault="00873A9F" w:rsidP="00873A9F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873A9F" w:rsidRPr="00883F4B" w:rsidRDefault="00223F58" w:rsidP="00873A9F">
            <w:r>
              <w:t>上下滑动查看更多信息</w:t>
            </w:r>
            <w:r>
              <w:rPr>
                <w:rFonts w:hint="eastAsia"/>
              </w:rPr>
              <w:t>；</w:t>
            </w:r>
          </w:p>
        </w:tc>
      </w:tr>
    </w:tbl>
    <w:p w:rsidR="00873A9F" w:rsidRDefault="00223F58" w:rsidP="00873A9F">
      <w:pPr>
        <w:pStyle w:val="a0"/>
        <w:rPr>
          <w:lang w:val="x-none" w:eastAsia="x-none"/>
        </w:rPr>
      </w:pPr>
      <w:r>
        <w:rPr>
          <w:lang w:val="x-none" w:eastAsia="x-none"/>
        </w:rPr>
        <w:t>参考图</w:t>
      </w:r>
      <w:r>
        <w:rPr>
          <w:rFonts w:hint="eastAsia"/>
          <w:lang w:val="x-none"/>
        </w:rPr>
        <w:t>：</w:t>
      </w:r>
    </w:p>
    <w:p w:rsidR="00223F58" w:rsidRDefault="00223F58" w:rsidP="00873A9F">
      <w:pPr>
        <w:pStyle w:val="a0"/>
        <w:rPr>
          <w:lang w:val="x-none"/>
        </w:rPr>
      </w:pPr>
      <w:r>
        <w:rPr>
          <w:noProof/>
          <w:lang w:bidi="km-KH"/>
        </w:rPr>
        <w:drawing>
          <wp:inline distT="0" distB="0" distL="0" distR="0" wp14:anchorId="2EF2C4DE" wp14:editId="32774C58">
            <wp:extent cx="2024047" cy="3600000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ucky5_5-4走势图_前一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0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x-none"/>
        </w:rPr>
        <w:t xml:space="preserve">  </w:t>
      </w:r>
      <w:r>
        <w:rPr>
          <w:noProof/>
          <w:lang w:bidi="km-KH"/>
        </w:rPr>
        <w:drawing>
          <wp:inline distT="0" distB="0" distL="0" distR="0" wp14:anchorId="5588CF6A" wp14:editId="7C89F57D">
            <wp:extent cx="2024047" cy="3600000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ucky5_5-5走势图_前二直选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0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F58" w:rsidRPr="00873A9F" w:rsidRDefault="00223F58" w:rsidP="00873A9F">
      <w:pPr>
        <w:pStyle w:val="a0"/>
        <w:rPr>
          <w:lang w:val="x-none"/>
        </w:rPr>
      </w:pPr>
      <w:r>
        <w:rPr>
          <w:noProof/>
          <w:lang w:bidi="km-KH"/>
        </w:rPr>
        <w:lastRenderedPageBreak/>
        <w:drawing>
          <wp:inline distT="0" distB="0" distL="0" distR="0" wp14:anchorId="08A920F8" wp14:editId="5B62819D">
            <wp:extent cx="2024047" cy="3600000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ucky5_5-6走势图_前三直选1st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0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22" w:rsidRDefault="00352F22" w:rsidP="00E40ED7">
      <w:pPr>
        <w:pStyle w:val="4"/>
      </w:pPr>
      <w:r>
        <w:t>玩法说明页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352F22" w:rsidRPr="00883F4B" w:rsidTr="000F0CB7"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352F22" w:rsidRPr="00883F4B" w:rsidRDefault="001F65D3" w:rsidP="000F0CB7">
            <w:pPr>
              <w:rPr>
                <w:iCs/>
              </w:rPr>
            </w:pPr>
            <w:r>
              <w:rPr>
                <w:rFonts w:hint="eastAsia"/>
                <w:iCs/>
              </w:rPr>
              <w:t>T015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352F22" w:rsidRPr="00883F4B" w:rsidRDefault="00352F22" w:rsidP="000F0CB7">
            <w:pPr>
              <w:rPr>
                <w:iCs/>
              </w:rPr>
            </w:pPr>
          </w:p>
        </w:tc>
      </w:tr>
      <w:tr w:rsidR="00352F22" w:rsidRPr="00883F4B" w:rsidTr="000F0CB7"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873A9F" w:rsidRPr="00883F4B" w:rsidRDefault="00873A9F" w:rsidP="000F0CB7">
            <w:pPr>
              <w:rPr>
                <w:iCs/>
              </w:rPr>
            </w:pPr>
            <w:r>
              <w:rPr>
                <w:iCs/>
              </w:rPr>
              <w:t>游戏投注玩法页面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352F22" w:rsidRPr="00883F4B" w:rsidRDefault="00352F22" w:rsidP="000F0CB7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352F22" w:rsidRPr="00883F4B" w:rsidRDefault="00352F22" w:rsidP="000F0CB7">
            <w:pPr>
              <w:rPr>
                <w:iCs/>
              </w:rPr>
            </w:pPr>
          </w:p>
        </w:tc>
      </w:tr>
      <w:tr w:rsidR="00352F22" w:rsidRPr="00883F4B" w:rsidTr="000F0CB7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352F22" w:rsidRPr="00883F4B" w:rsidRDefault="00873A9F" w:rsidP="000F0CB7">
            <w:r>
              <w:t>游戏投注玩法说明</w:t>
            </w:r>
          </w:p>
        </w:tc>
      </w:tr>
      <w:tr w:rsidR="00352F22" w:rsidRPr="00883F4B" w:rsidTr="000F0CB7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352F22" w:rsidRPr="00873A9F" w:rsidRDefault="00873A9F" w:rsidP="00873A9F">
            <w:pPr>
              <w:pStyle w:val="a8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助手</w:t>
            </w:r>
            <w:r>
              <w:rPr>
                <w:rFonts w:hint="eastAsia"/>
                <w:lang w:eastAsia="zh-CN"/>
              </w:rPr>
              <w:t>—如何投注</w:t>
            </w:r>
          </w:p>
        </w:tc>
      </w:tr>
      <w:tr w:rsidR="00352F22" w:rsidRPr="00883F4B" w:rsidTr="000F0CB7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352F22" w:rsidRDefault="00873A9F" w:rsidP="00873A9F">
            <w:pPr>
              <w:pStyle w:val="a8"/>
              <w:numPr>
                <w:ilvl w:val="0"/>
                <w:numId w:val="18"/>
              </w:numPr>
              <w:ind w:firstLineChars="0"/>
            </w:pPr>
            <w:r>
              <w:t>开奖时间</w:t>
            </w:r>
            <w:r>
              <w:rPr>
                <w:rFonts w:hint="eastAsia"/>
                <w:lang w:eastAsia="zh-CN"/>
              </w:rPr>
              <w:t>：</w:t>
            </w:r>
          </w:p>
          <w:p w:rsidR="00873A9F" w:rsidRDefault="00873A9F" w:rsidP="00873A9F">
            <w:pPr>
              <w:pStyle w:val="a8"/>
              <w:numPr>
                <w:ilvl w:val="0"/>
                <w:numId w:val="18"/>
              </w:numPr>
              <w:ind w:firstLineChars="0"/>
            </w:pPr>
            <w:r>
              <w:t>中奖条件</w:t>
            </w:r>
            <w:r>
              <w:rPr>
                <w:rFonts w:hint="eastAsia"/>
                <w:lang w:eastAsia="zh-CN"/>
              </w:rPr>
              <w:t>：</w:t>
            </w:r>
          </w:p>
          <w:p w:rsidR="00873A9F" w:rsidRDefault="00873A9F" w:rsidP="00873A9F">
            <w:pPr>
              <w:pStyle w:val="a8"/>
              <w:numPr>
                <w:ilvl w:val="0"/>
                <w:numId w:val="18"/>
              </w:numPr>
              <w:ind w:firstLineChars="0"/>
            </w:pPr>
            <w:r>
              <w:t>奖金表</w:t>
            </w:r>
            <w:r>
              <w:rPr>
                <w:rFonts w:hint="eastAsia"/>
                <w:lang w:eastAsia="zh-CN"/>
              </w:rPr>
              <w:t>：</w:t>
            </w:r>
          </w:p>
          <w:p w:rsidR="00873A9F" w:rsidRDefault="00873A9F" w:rsidP="000E70F5">
            <w:pPr>
              <w:pStyle w:val="a8"/>
              <w:numPr>
                <w:ilvl w:val="0"/>
                <w:numId w:val="72"/>
              </w:numPr>
              <w:ind w:firstLineChars="0"/>
            </w:pPr>
            <w:r>
              <w:rPr>
                <w:rFonts w:hint="eastAsia"/>
              </w:rPr>
              <w:t>玩法名称</w:t>
            </w:r>
            <w:r>
              <w:rPr>
                <w:rFonts w:hint="eastAsia"/>
                <w:lang w:eastAsia="zh-CN"/>
              </w:rPr>
              <w:t>：</w:t>
            </w:r>
          </w:p>
          <w:p w:rsidR="00873A9F" w:rsidRDefault="00873A9F" w:rsidP="000E70F5">
            <w:pPr>
              <w:pStyle w:val="a8"/>
              <w:numPr>
                <w:ilvl w:val="0"/>
                <w:numId w:val="72"/>
              </w:numPr>
              <w:ind w:firstLineChars="0"/>
            </w:pPr>
            <w:r>
              <w:rPr>
                <w:rFonts w:hint="eastAsia"/>
              </w:rPr>
              <w:t>中奖条件</w:t>
            </w:r>
            <w:r>
              <w:rPr>
                <w:rFonts w:hint="eastAsia"/>
                <w:lang w:eastAsia="zh-CN"/>
              </w:rPr>
              <w:t>：</w:t>
            </w:r>
          </w:p>
          <w:p w:rsidR="00873A9F" w:rsidRPr="00883F4B" w:rsidRDefault="00873A9F" w:rsidP="000E70F5">
            <w:pPr>
              <w:pStyle w:val="a8"/>
              <w:numPr>
                <w:ilvl w:val="0"/>
                <w:numId w:val="72"/>
              </w:numPr>
              <w:ind w:firstLineChars="0"/>
            </w:pPr>
            <w:r>
              <w:rPr>
                <w:rFonts w:hint="eastAsia"/>
              </w:rPr>
              <w:t>奖金</w:t>
            </w:r>
            <w:r>
              <w:rPr>
                <w:rFonts w:hint="eastAsia"/>
                <w:lang w:eastAsia="zh-CN"/>
              </w:rPr>
              <w:t>：</w:t>
            </w:r>
          </w:p>
        </w:tc>
      </w:tr>
      <w:tr w:rsidR="00352F22" w:rsidRPr="00883F4B" w:rsidTr="000F0CB7"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352F22" w:rsidRPr="00FE4DC0" w:rsidRDefault="00352F22" w:rsidP="000F0CB7">
            <w:pPr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t>无</w:t>
            </w:r>
          </w:p>
        </w:tc>
      </w:tr>
      <w:tr w:rsidR="00352F22" w:rsidRPr="00883F4B" w:rsidTr="000F0CB7"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352F22" w:rsidRPr="00883F4B" w:rsidRDefault="00873A9F" w:rsidP="000F0CB7">
            <w:pPr>
              <w:rPr>
                <w:bCs/>
                <w:iCs/>
              </w:rPr>
            </w:pPr>
            <w:r>
              <w:rPr>
                <w:bCs/>
                <w:iCs/>
              </w:rPr>
              <w:t>无</w:t>
            </w:r>
          </w:p>
        </w:tc>
      </w:tr>
      <w:tr w:rsidR="00352F22" w:rsidRPr="00883F4B" w:rsidTr="000F0CB7">
        <w:tc>
          <w:tcPr>
            <w:tcW w:w="1384" w:type="dxa"/>
            <w:shd w:val="clear" w:color="auto" w:fill="D9D9D9"/>
            <w:vAlign w:val="center"/>
          </w:tcPr>
          <w:p w:rsidR="00352F22" w:rsidRPr="00883F4B" w:rsidRDefault="00352F22" w:rsidP="000F0CB7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352F22" w:rsidRPr="00883F4B" w:rsidRDefault="00873A9F" w:rsidP="000F0CB7">
            <w:r>
              <w:t>下拉屏幕查看更多</w:t>
            </w:r>
            <w:r>
              <w:rPr>
                <w:rFonts w:hint="eastAsia"/>
              </w:rPr>
              <w:t>；</w:t>
            </w:r>
          </w:p>
        </w:tc>
      </w:tr>
    </w:tbl>
    <w:p w:rsidR="00352F22" w:rsidRDefault="00223F58" w:rsidP="00352F22">
      <w:pPr>
        <w:pStyle w:val="a0"/>
        <w:rPr>
          <w:lang w:val="x-none" w:eastAsia="x-none"/>
        </w:rPr>
      </w:pPr>
      <w:r>
        <w:rPr>
          <w:lang w:val="x-none" w:eastAsia="x-none"/>
        </w:rPr>
        <w:lastRenderedPageBreak/>
        <w:t>参考图</w:t>
      </w:r>
      <w:r>
        <w:rPr>
          <w:rFonts w:hint="eastAsia"/>
          <w:lang w:val="x-none"/>
        </w:rPr>
        <w:t>：</w:t>
      </w:r>
    </w:p>
    <w:p w:rsidR="00223F58" w:rsidRPr="00352F22" w:rsidRDefault="00223F58" w:rsidP="00352F22">
      <w:pPr>
        <w:pStyle w:val="a0"/>
        <w:rPr>
          <w:lang w:val="x-none" w:eastAsia="x-none"/>
        </w:rPr>
      </w:pPr>
      <w:r>
        <w:rPr>
          <w:noProof/>
          <w:lang w:bidi="km-KH"/>
        </w:rPr>
        <w:drawing>
          <wp:inline distT="0" distB="0" distL="0" distR="0" wp14:anchorId="6CD128CF" wp14:editId="2F1775CD">
            <wp:extent cx="2024047" cy="3600000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ucky5_6-1玩法介绍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0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5CD" w:rsidRDefault="003101F2" w:rsidP="00443200">
      <w:pPr>
        <w:pStyle w:val="2"/>
      </w:pPr>
      <w:r>
        <w:t>同花</w:t>
      </w:r>
      <w:r w:rsidR="007955CD">
        <w:t>顺</w:t>
      </w:r>
      <w:r w:rsidR="00855D70">
        <w:rPr>
          <w:rFonts w:hint="eastAsia"/>
          <w:lang w:eastAsia="zh-CN"/>
        </w:rPr>
        <w:t>（二期）</w:t>
      </w:r>
    </w:p>
    <w:p w:rsidR="007955CD" w:rsidRPr="007955CD" w:rsidRDefault="007955CD" w:rsidP="007955CD">
      <w:pPr>
        <w:pStyle w:val="a0"/>
        <w:rPr>
          <w:lang w:val="x-none" w:eastAsia="x-none"/>
        </w:rPr>
      </w:pPr>
    </w:p>
    <w:p w:rsidR="007955CD" w:rsidRDefault="007955CD">
      <w:pPr>
        <w:pStyle w:val="2"/>
      </w:pPr>
      <w:r>
        <w:t>一元购</w:t>
      </w:r>
      <w:r w:rsidR="00855D70">
        <w:rPr>
          <w:rFonts w:hint="eastAsia"/>
          <w:lang w:eastAsia="zh-CN"/>
        </w:rPr>
        <w:t>（二期）</w:t>
      </w:r>
    </w:p>
    <w:p w:rsidR="007955CD" w:rsidRPr="007955CD" w:rsidRDefault="007955CD" w:rsidP="007955CD">
      <w:pPr>
        <w:pStyle w:val="a0"/>
        <w:rPr>
          <w:lang w:val="x-none" w:eastAsia="x-none"/>
        </w:rPr>
      </w:pPr>
    </w:p>
    <w:p w:rsidR="004045CC" w:rsidRDefault="004045CC">
      <w:pPr>
        <w:pStyle w:val="2"/>
      </w:pPr>
      <w:r>
        <w:t>猜猜看</w:t>
      </w:r>
      <w:r w:rsidR="00855D70">
        <w:rPr>
          <w:rFonts w:hint="eastAsia"/>
          <w:lang w:eastAsia="zh-CN"/>
        </w:rPr>
        <w:t>（二期）</w:t>
      </w:r>
    </w:p>
    <w:p w:rsidR="004045CC" w:rsidRPr="004045CC" w:rsidRDefault="004045CC" w:rsidP="004045CC">
      <w:pPr>
        <w:pStyle w:val="a0"/>
        <w:rPr>
          <w:lang w:val="x-none" w:eastAsia="x-none"/>
        </w:rPr>
      </w:pPr>
    </w:p>
    <w:p w:rsidR="005C2083" w:rsidRDefault="00127CDE" w:rsidP="00585157">
      <w:pPr>
        <w:pStyle w:val="2"/>
      </w:pPr>
      <w:r>
        <w:rPr>
          <w:rFonts w:hint="eastAsia"/>
        </w:rPr>
        <w:t>个人中心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A2728F" w:rsidRPr="00883F4B" w:rsidTr="00887654">
        <w:tc>
          <w:tcPr>
            <w:tcW w:w="1384" w:type="dxa"/>
            <w:shd w:val="clear" w:color="auto" w:fill="D9D9D9"/>
            <w:vAlign w:val="center"/>
          </w:tcPr>
          <w:p w:rsidR="00A2728F" w:rsidRPr="00883F4B" w:rsidRDefault="00A2728F" w:rsidP="00887654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A2728F" w:rsidRPr="00883F4B" w:rsidRDefault="001F65D3" w:rsidP="00887654">
            <w:pPr>
              <w:rPr>
                <w:iCs/>
              </w:rPr>
            </w:pPr>
            <w:r>
              <w:rPr>
                <w:rFonts w:hint="eastAsia"/>
                <w:iCs/>
              </w:rPr>
              <w:t>T016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A2728F" w:rsidRPr="00883F4B" w:rsidRDefault="00A2728F" w:rsidP="00887654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A2728F" w:rsidRPr="00883F4B" w:rsidRDefault="00A2728F" w:rsidP="00887654">
            <w:pPr>
              <w:rPr>
                <w:iCs/>
              </w:rPr>
            </w:pPr>
          </w:p>
        </w:tc>
      </w:tr>
      <w:tr w:rsidR="00A2728F" w:rsidRPr="00883F4B" w:rsidTr="00887654">
        <w:tc>
          <w:tcPr>
            <w:tcW w:w="1384" w:type="dxa"/>
            <w:shd w:val="clear" w:color="auto" w:fill="D9D9D9"/>
            <w:vAlign w:val="center"/>
          </w:tcPr>
          <w:p w:rsidR="00A2728F" w:rsidRPr="00883F4B" w:rsidRDefault="00A2728F" w:rsidP="00887654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A2728F" w:rsidRPr="00883F4B" w:rsidRDefault="00766D41" w:rsidP="00887654">
            <w:pPr>
              <w:rPr>
                <w:iCs/>
              </w:rPr>
            </w:pPr>
            <w:r>
              <w:rPr>
                <w:rFonts w:hint="eastAsia"/>
                <w:iCs/>
              </w:rPr>
              <w:t>个人中心页面；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A2728F" w:rsidRPr="00883F4B" w:rsidRDefault="00A2728F" w:rsidP="00887654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A2728F" w:rsidRPr="00883F4B" w:rsidRDefault="00A2728F" w:rsidP="00887654">
            <w:pPr>
              <w:rPr>
                <w:iCs/>
              </w:rPr>
            </w:pPr>
          </w:p>
        </w:tc>
      </w:tr>
      <w:tr w:rsidR="00A2728F" w:rsidRPr="00883F4B" w:rsidTr="00887654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A2728F" w:rsidRPr="00883F4B" w:rsidRDefault="00A2728F" w:rsidP="00887654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A2728F" w:rsidRPr="00883F4B" w:rsidRDefault="004E421C" w:rsidP="00887654">
            <w:r>
              <w:rPr>
                <w:rFonts w:hint="eastAsia"/>
              </w:rPr>
              <w:t>用户个人中心页面；包含个人信息、充值、提现、设置、投注记录查询；</w:t>
            </w:r>
          </w:p>
        </w:tc>
      </w:tr>
      <w:tr w:rsidR="00A2728F" w:rsidRPr="00883F4B" w:rsidTr="00887654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A2728F" w:rsidRPr="00883F4B" w:rsidRDefault="00A2728F" w:rsidP="00887654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A2728F" w:rsidRDefault="004E421C" w:rsidP="004E421C">
            <w:pPr>
              <w:pStyle w:val="a8"/>
              <w:numPr>
                <w:ilvl w:val="0"/>
                <w:numId w:val="34"/>
              </w:numPr>
              <w:ind w:firstLineChars="0"/>
            </w:pPr>
            <w:r>
              <w:t>用户头像</w:t>
            </w:r>
            <w:r>
              <w:rPr>
                <w:rFonts w:hint="eastAsia"/>
                <w:lang w:eastAsia="zh-CN"/>
              </w:rPr>
              <w:t>（左上角）：用户未设置头像时，使用系统默认的头像；</w:t>
            </w:r>
          </w:p>
          <w:p w:rsidR="004E421C" w:rsidRDefault="004E421C" w:rsidP="004E421C">
            <w:pPr>
              <w:pStyle w:val="a8"/>
              <w:numPr>
                <w:ilvl w:val="0"/>
                <w:numId w:val="34"/>
              </w:numPr>
              <w:ind w:firstLineChars="0"/>
            </w:pPr>
            <w:r>
              <w:t>用户名</w:t>
            </w:r>
            <w:r>
              <w:rPr>
                <w:rFonts w:hint="eastAsia"/>
                <w:lang w:eastAsia="zh-CN"/>
              </w:rPr>
              <w:t>（左上角头像右侧：注册时，用户自己填写的用户名；</w:t>
            </w:r>
            <w:r w:rsidR="00AD64D1">
              <w:rPr>
                <w:rFonts w:hint="eastAsia"/>
                <w:lang w:eastAsia="zh-CN"/>
              </w:rPr>
              <w:t>不</w:t>
            </w:r>
            <w:r>
              <w:rPr>
                <w:rFonts w:hint="eastAsia"/>
                <w:lang w:eastAsia="zh-CN"/>
              </w:rPr>
              <w:t>可修改；</w:t>
            </w:r>
          </w:p>
          <w:p w:rsidR="004E421C" w:rsidRDefault="004E421C" w:rsidP="004E421C">
            <w:pPr>
              <w:pStyle w:val="a8"/>
              <w:numPr>
                <w:ilvl w:val="0"/>
                <w:numId w:val="34"/>
              </w:numPr>
              <w:ind w:firstLineChars="0"/>
            </w:pPr>
            <w:r>
              <w:lastRenderedPageBreak/>
              <w:t>用户</w:t>
            </w:r>
            <w:r>
              <w:rPr>
                <w:rFonts w:hint="eastAsia"/>
                <w:lang w:eastAsia="zh-CN"/>
              </w:rPr>
              <w:t>ID</w:t>
            </w:r>
            <w:r>
              <w:rPr>
                <w:rFonts w:hint="eastAsia"/>
                <w:lang w:eastAsia="zh-CN"/>
              </w:rPr>
              <w:t>（左上角用户名下方）：用户注册时，系统给每个用户一个</w:t>
            </w:r>
            <w:r>
              <w:rPr>
                <w:rFonts w:hint="eastAsia"/>
                <w:lang w:eastAsia="zh-CN"/>
              </w:rPr>
              <w:t>ID</w:t>
            </w:r>
            <w:r>
              <w:rPr>
                <w:rFonts w:hint="eastAsia"/>
                <w:lang w:eastAsia="zh-CN"/>
              </w:rPr>
              <w:t>，不可修改，且唯一；</w:t>
            </w:r>
          </w:p>
          <w:p w:rsidR="004E421C" w:rsidRDefault="004E421C" w:rsidP="004E421C">
            <w:pPr>
              <w:pStyle w:val="a8"/>
              <w:numPr>
                <w:ilvl w:val="0"/>
                <w:numId w:val="34"/>
              </w:numPr>
              <w:ind w:firstLineChars="0"/>
            </w:pPr>
            <w:r>
              <w:t>个人信息</w:t>
            </w:r>
            <w:r>
              <w:rPr>
                <w:rFonts w:hint="eastAsia"/>
                <w:lang w:eastAsia="zh-CN"/>
              </w:rPr>
              <w:t>（右上角）：点击进入个人信息页面；</w:t>
            </w:r>
          </w:p>
          <w:p w:rsidR="004E421C" w:rsidRDefault="004E421C" w:rsidP="004E421C">
            <w:pPr>
              <w:pStyle w:val="a8"/>
              <w:numPr>
                <w:ilvl w:val="0"/>
                <w:numId w:val="34"/>
              </w:numPr>
              <w:ind w:firstLineChars="0"/>
            </w:pPr>
            <w:r>
              <w:t>设置</w:t>
            </w:r>
            <w:r>
              <w:rPr>
                <w:rFonts w:hint="eastAsia"/>
                <w:lang w:eastAsia="zh-CN"/>
              </w:rPr>
              <w:t>（右上角个人信息右侧）：点击进入系统设置；</w:t>
            </w:r>
          </w:p>
          <w:p w:rsidR="004E421C" w:rsidRDefault="004E421C" w:rsidP="004E421C">
            <w:pPr>
              <w:pStyle w:val="a8"/>
              <w:numPr>
                <w:ilvl w:val="0"/>
                <w:numId w:val="34"/>
              </w:numPr>
              <w:ind w:firstLineChars="0"/>
            </w:pPr>
            <w:r>
              <w:rPr>
                <w:lang w:eastAsia="zh-CN"/>
              </w:rPr>
              <w:t>用户余额显示</w:t>
            </w:r>
            <w:r>
              <w:rPr>
                <w:rFonts w:hint="eastAsia"/>
                <w:lang w:eastAsia="zh-CN"/>
              </w:rPr>
              <w:t>：（中间区域）</w:t>
            </w:r>
          </w:p>
          <w:p w:rsidR="004E421C" w:rsidRDefault="004E421C" w:rsidP="004E421C">
            <w:pPr>
              <w:pStyle w:val="a8"/>
              <w:numPr>
                <w:ilvl w:val="0"/>
                <w:numId w:val="35"/>
              </w:numPr>
              <w:ind w:firstLineChars="0"/>
            </w:pPr>
            <w:r>
              <w:t>账户余额</w:t>
            </w:r>
            <w:r>
              <w:rPr>
                <w:rFonts w:hint="eastAsia"/>
                <w:lang w:eastAsia="zh-CN"/>
              </w:rPr>
              <w:t>：用户充值的现金账户余额，可用作提现；</w:t>
            </w:r>
          </w:p>
          <w:p w:rsidR="004E421C" w:rsidRDefault="004E421C" w:rsidP="004E421C">
            <w:pPr>
              <w:pStyle w:val="a8"/>
              <w:numPr>
                <w:ilvl w:val="0"/>
                <w:numId w:val="35"/>
              </w:numPr>
              <w:ind w:firstLineChars="0"/>
            </w:pPr>
            <w:r>
              <w:rPr>
                <w:lang w:eastAsia="zh-CN"/>
              </w:rPr>
              <w:t>彩金余额</w:t>
            </w:r>
            <w:r>
              <w:rPr>
                <w:rFonts w:hint="eastAsia"/>
                <w:lang w:eastAsia="zh-CN"/>
              </w:rPr>
              <w:t>：系统赠送可用于投注、游戏的彩金余额，不可提现；</w:t>
            </w:r>
          </w:p>
          <w:p w:rsidR="004E421C" w:rsidRDefault="004E421C" w:rsidP="004E421C">
            <w:pPr>
              <w:pStyle w:val="a8"/>
              <w:numPr>
                <w:ilvl w:val="0"/>
                <w:numId w:val="35"/>
              </w:numPr>
              <w:ind w:firstLineChars="0"/>
            </w:pPr>
            <w:r>
              <w:t>积分余额</w:t>
            </w:r>
            <w:r>
              <w:rPr>
                <w:rFonts w:hint="eastAsia"/>
                <w:lang w:eastAsia="zh-CN"/>
              </w:rPr>
              <w:t>：彩民的积分账户余额，积分获得方式是投注、游戏或其他奖励手段获得，不可提现；</w:t>
            </w:r>
          </w:p>
          <w:p w:rsidR="004E421C" w:rsidRDefault="004E421C" w:rsidP="004E421C">
            <w:pPr>
              <w:pStyle w:val="a8"/>
              <w:numPr>
                <w:ilvl w:val="0"/>
                <w:numId w:val="34"/>
              </w:numPr>
              <w:ind w:firstLineChars="0"/>
            </w:pPr>
            <w:r>
              <w:t>功能区域</w:t>
            </w:r>
          </w:p>
          <w:p w:rsidR="004E421C" w:rsidRDefault="004E421C" w:rsidP="004E421C">
            <w:pPr>
              <w:pStyle w:val="a8"/>
              <w:ind w:left="527" w:firstLineChars="0" w:firstLine="0"/>
            </w:pPr>
            <w:r>
              <w:t>第一行</w:t>
            </w:r>
            <w:r>
              <w:rPr>
                <w:rFonts w:hint="eastAsia"/>
                <w:lang w:eastAsia="zh-CN"/>
              </w:rPr>
              <w:t>：</w:t>
            </w:r>
          </w:p>
          <w:p w:rsidR="004E421C" w:rsidRDefault="004E421C" w:rsidP="004E421C">
            <w:pPr>
              <w:pStyle w:val="a8"/>
              <w:numPr>
                <w:ilvl w:val="0"/>
                <w:numId w:val="36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充值：账户余额充值；点击进入充值操作页面；</w:t>
            </w:r>
          </w:p>
          <w:p w:rsidR="004E421C" w:rsidRDefault="004E421C" w:rsidP="004E421C">
            <w:pPr>
              <w:pStyle w:val="a8"/>
              <w:numPr>
                <w:ilvl w:val="0"/>
                <w:numId w:val="36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提现：账户余额提现；点击进入提现操作页面；</w:t>
            </w:r>
          </w:p>
          <w:p w:rsidR="004E421C" w:rsidRDefault="004E421C" w:rsidP="004E421C">
            <w:pPr>
              <w:ind w:left="634"/>
            </w:pPr>
            <w:r>
              <w:t>第二行</w:t>
            </w:r>
            <w:r>
              <w:rPr>
                <w:rFonts w:hint="eastAsia"/>
              </w:rPr>
              <w:t>：</w:t>
            </w:r>
          </w:p>
          <w:p w:rsidR="004E421C" w:rsidRDefault="004B352B" w:rsidP="004E421C">
            <w:pPr>
              <w:pStyle w:val="a8"/>
              <w:numPr>
                <w:ilvl w:val="0"/>
                <w:numId w:val="37"/>
              </w:numPr>
              <w:ind w:firstLineChars="0"/>
            </w:pPr>
            <w:r>
              <w:rPr>
                <w:rFonts w:hint="eastAsia"/>
              </w:rPr>
              <w:t>购彩记录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所有投注游戏的投注记录</w:t>
            </w:r>
            <w:r>
              <w:rPr>
                <w:rFonts w:hint="eastAsia"/>
                <w:lang w:eastAsia="zh-CN"/>
              </w:rPr>
              <w:t>；</w:t>
            </w:r>
            <w:r>
              <w:rPr>
                <w:rFonts w:hint="eastAsia"/>
              </w:rPr>
              <w:t>点击进入列表查看</w:t>
            </w:r>
            <w:r>
              <w:rPr>
                <w:rFonts w:hint="eastAsia"/>
                <w:lang w:eastAsia="zh-CN"/>
              </w:rPr>
              <w:t>；</w:t>
            </w:r>
          </w:p>
          <w:p w:rsidR="004B352B" w:rsidRDefault="004B352B" w:rsidP="004E421C">
            <w:pPr>
              <w:pStyle w:val="a8"/>
              <w:numPr>
                <w:ilvl w:val="0"/>
                <w:numId w:val="37"/>
              </w:numPr>
              <w:ind w:firstLineChars="0"/>
            </w:pPr>
            <w:r>
              <w:rPr>
                <w:rFonts w:hint="eastAsia"/>
              </w:rPr>
              <w:t>一元购记录</w:t>
            </w:r>
            <w:r>
              <w:rPr>
                <w:rFonts w:hint="eastAsia"/>
                <w:lang w:eastAsia="zh-CN"/>
              </w:rPr>
              <w:t>：所有参与一元购的购买记录；点击进入列表查看；</w:t>
            </w:r>
          </w:p>
          <w:p w:rsidR="004B352B" w:rsidRDefault="004B352B" w:rsidP="004B352B">
            <w:pPr>
              <w:ind w:left="634"/>
            </w:pPr>
            <w:r>
              <w:t>第三行</w:t>
            </w:r>
            <w:r>
              <w:rPr>
                <w:rFonts w:hint="eastAsia"/>
              </w:rPr>
              <w:t>：</w:t>
            </w:r>
          </w:p>
          <w:p w:rsidR="004B352B" w:rsidRDefault="004B352B" w:rsidP="004B352B">
            <w:pPr>
              <w:pStyle w:val="a8"/>
              <w:numPr>
                <w:ilvl w:val="0"/>
                <w:numId w:val="38"/>
              </w:numPr>
              <w:ind w:firstLineChars="0"/>
            </w:pPr>
            <w:r>
              <w:rPr>
                <w:rFonts w:hint="eastAsia"/>
              </w:rPr>
              <w:t>猜一猜记录</w:t>
            </w:r>
            <w:r>
              <w:rPr>
                <w:rFonts w:hint="eastAsia"/>
                <w:lang w:eastAsia="zh-CN"/>
              </w:rPr>
              <w:t>：参与猜一猜的投注记录；点击进入列表查看；</w:t>
            </w:r>
          </w:p>
          <w:p w:rsidR="004B352B" w:rsidRDefault="004B352B" w:rsidP="004B352B">
            <w:pPr>
              <w:pStyle w:val="a8"/>
              <w:numPr>
                <w:ilvl w:val="0"/>
                <w:numId w:val="38"/>
              </w:numPr>
              <w:ind w:firstLineChars="0"/>
            </w:pPr>
            <w:r>
              <w:rPr>
                <w:lang w:eastAsia="zh-CN"/>
              </w:rPr>
              <w:t>资金记录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lang w:eastAsia="zh-CN"/>
              </w:rPr>
              <w:t>查看个人账户的资金往来记录</w:t>
            </w:r>
            <w:r>
              <w:rPr>
                <w:rFonts w:hint="eastAsia"/>
                <w:lang w:eastAsia="zh-CN"/>
              </w:rPr>
              <w:t>；</w:t>
            </w:r>
            <w:r>
              <w:rPr>
                <w:lang w:eastAsia="zh-CN"/>
              </w:rPr>
              <w:t>资金类型包括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lang w:eastAsia="zh-CN"/>
              </w:rPr>
              <w:t>充值</w:t>
            </w:r>
            <w:r>
              <w:rPr>
                <w:rFonts w:hint="eastAsia"/>
                <w:lang w:eastAsia="zh-CN"/>
              </w:rPr>
              <w:t>、</w:t>
            </w:r>
            <w:r>
              <w:rPr>
                <w:lang w:eastAsia="zh-CN"/>
              </w:rPr>
              <w:t>提现</w:t>
            </w:r>
            <w:r>
              <w:rPr>
                <w:rFonts w:hint="eastAsia"/>
                <w:lang w:eastAsia="zh-CN"/>
              </w:rPr>
              <w:t>、</w:t>
            </w:r>
            <w:r>
              <w:rPr>
                <w:lang w:eastAsia="zh-CN"/>
              </w:rPr>
              <w:t>赠送的彩金</w:t>
            </w:r>
            <w:r>
              <w:rPr>
                <w:rFonts w:hint="eastAsia"/>
                <w:lang w:eastAsia="zh-CN"/>
              </w:rPr>
              <w:t>、</w:t>
            </w:r>
            <w:r>
              <w:rPr>
                <w:lang w:eastAsia="zh-CN"/>
              </w:rPr>
              <w:t>赠送的现金红包</w:t>
            </w:r>
            <w:r>
              <w:rPr>
                <w:rFonts w:hint="eastAsia"/>
                <w:lang w:eastAsia="zh-CN"/>
              </w:rPr>
              <w:t>；</w:t>
            </w:r>
            <w:r>
              <w:rPr>
                <w:lang w:eastAsia="zh-CN"/>
              </w:rPr>
              <w:t>其他投注交易不记入资金记录中</w:t>
            </w:r>
            <w:r>
              <w:rPr>
                <w:rFonts w:hint="eastAsia"/>
                <w:lang w:eastAsia="zh-CN"/>
              </w:rPr>
              <w:t>；</w:t>
            </w:r>
          </w:p>
          <w:p w:rsidR="004B352B" w:rsidRDefault="004B352B" w:rsidP="004B352B">
            <w:pPr>
              <w:ind w:left="634"/>
            </w:pPr>
            <w:r>
              <w:t>第四行</w:t>
            </w:r>
            <w:r>
              <w:rPr>
                <w:rFonts w:hint="eastAsia"/>
              </w:rPr>
              <w:t>：</w:t>
            </w:r>
          </w:p>
          <w:p w:rsidR="004B352B" w:rsidRPr="00B77EE6" w:rsidRDefault="004B352B" w:rsidP="004B352B">
            <w:pPr>
              <w:pStyle w:val="a8"/>
              <w:numPr>
                <w:ilvl w:val="0"/>
                <w:numId w:val="39"/>
              </w:numPr>
              <w:ind w:firstLineChars="0"/>
            </w:pPr>
            <w:r>
              <w:rPr>
                <w:rFonts w:hint="eastAsia"/>
              </w:rPr>
              <w:t>礼包记录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记录系统赠送的彩金和现金红包</w:t>
            </w:r>
            <w:r>
              <w:rPr>
                <w:rFonts w:hint="eastAsia"/>
                <w:lang w:eastAsia="zh-CN"/>
              </w:rPr>
              <w:t>；</w:t>
            </w:r>
            <w:r>
              <w:rPr>
                <w:rFonts w:hint="eastAsia"/>
              </w:rPr>
              <w:t>点击进入列表查看</w:t>
            </w:r>
            <w:r>
              <w:rPr>
                <w:rFonts w:hint="eastAsia"/>
                <w:lang w:eastAsia="zh-CN"/>
              </w:rPr>
              <w:t>；</w:t>
            </w:r>
          </w:p>
        </w:tc>
      </w:tr>
      <w:tr w:rsidR="00A2728F" w:rsidRPr="00883F4B" w:rsidTr="00887654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A2728F" w:rsidRPr="00883F4B" w:rsidRDefault="00A2728F" w:rsidP="00887654">
            <w:r w:rsidRPr="00883F4B">
              <w:rPr>
                <w:rFonts w:hint="eastAsia"/>
              </w:rPr>
              <w:lastRenderedPageBreak/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A2728F" w:rsidRPr="00883F4B" w:rsidRDefault="00723B52" w:rsidP="00887654">
            <w:r>
              <w:t>下滑刷新个人中心的所有信息</w:t>
            </w:r>
            <w:r>
              <w:rPr>
                <w:rFonts w:hint="eastAsia"/>
              </w:rPr>
              <w:t>；</w:t>
            </w:r>
          </w:p>
        </w:tc>
      </w:tr>
      <w:tr w:rsidR="00A2728F" w:rsidRPr="00883F4B" w:rsidTr="00887654">
        <w:tc>
          <w:tcPr>
            <w:tcW w:w="1384" w:type="dxa"/>
            <w:shd w:val="clear" w:color="auto" w:fill="D9D9D9"/>
            <w:vAlign w:val="center"/>
          </w:tcPr>
          <w:p w:rsidR="00A2728F" w:rsidRPr="00883F4B" w:rsidRDefault="00A2728F" w:rsidP="00887654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A2728F" w:rsidRPr="00FE4DC0" w:rsidRDefault="00A2728F" w:rsidP="00887654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无</w:t>
            </w:r>
          </w:p>
        </w:tc>
      </w:tr>
      <w:tr w:rsidR="00A2728F" w:rsidRPr="00883F4B" w:rsidTr="00887654">
        <w:tc>
          <w:tcPr>
            <w:tcW w:w="1384" w:type="dxa"/>
            <w:shd w:val="clear" w:color="auto" w:fill="D9D9D9"/>
            <w:vAlign w:val="center"/>
          </w:tcPr>
          <w:p w:rsidR="00A2728F" w:rsidRPr="00883F4B" w:rsidRDefault="00A2728F" w:rsidP="00887654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A2728F" w:rsidRPr="00883F4B" w:rsidRDefault="00BC7F8F" w:rsidP="00BC7F8F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未登录时，点击个人中心显示登录页面，需先登录再进入个人中心；</w:t>
            </w:r>
          </w:p>
        </w:tc>
      </w:tr>
      <w:tr w:rsidR="00A2728F" w:rsidRPr="00883F4B" w:rsidTr="00887654">
        <w:tc>
          <w:tcPr>
            <w:tcW w:w="1384" w:type="dxa"/>
            <w:shd w:val="clear" w:color="auto" w:fill="D9D9D9"/>
            <w:vAlign w:val="center"/>
          </w:tcPr>
          <w:p w:rsidR="00A2728F" w:rsidRPr="00883F4B" w:rsidRDefault="00A2728F" w:rsidP="00887654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A2728F" w:rsidRPr="00883F4B" w:rsidRDefault="00BC7F8F" w:rsidP="00887654">
            <w:r>
              <w:t>无</w:t>
            </w:r>
          </w:p>
        </w:tc>
      </w:tr>
    </w:tbl>
    <w:p w:rsidR="00766D41" w:rsidRDefault="00843D87" w:rsidP="00A2728F">
      <w:pPr>
        <w:pStyle w:val="a0"/>
        <w:rPr>
          <w:lang w:val="x-none" w:eastAsia="x-none"/>
        </w:rPr>
      </w:pPr>
      <w:r>
        <w:rPr>
          <w:lang w:val="x-none" w:eastAsia="x-none"/>
        </w:rPr>
        <w:t>参考图</w:t>
      </w:r>
      <w:r>
        <w:rPr>
          <w:rFonts w:hint="eastAsia"/>
          <w:lang w:val="x-none"/>
        </w:rPr>
        <w:t>：</w:t>
      </w:r>
    </w:p>
    <w:p w:rsidR="00843D87" w:rsidRPr="00A2728F" w:rsidRDefault="00843D87" w:rsidP="00A2728F">
      <w:pPr>
        <w:pStyle w:val="a0"/>
        <w:rPr>
          <w:lang w:val="x-none" w:eastAsia="x-none"/>
        </w:rPr>
      </w:pPr>
      <w:r w:rsidRPr="00843D87">
        <w:rPr>
          <w:noProof/>
          <w:lang w:bidi="km-KH"/>
        </w:rPr>
        <w:lastRenderedPageBreak/>
        <w:drawing>
          <wp:inline distT="0" distB="0" distL="0" distR="0">
            <wp:extent cx="2024865" cy="3600000"/>
            <wp:effectExtent l="0" t="0" r="0" b="635"/>
            <wp:docPr id="18" name="图片 18" descr="D:\pilottery\trunkdev2.0\documents\02Requirement\彩票APP\UI设计图\一期设计图\个人中心\APP IOS--个人中心主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ilottery\trunkdev2.0\documents\02Requirement\彩票APP\UI设计图\一期设计图\个人中心\APP IOS--个人中心主页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DAC" w:rsidRDefault="00817DAC" w:rsidP="00E40ED7">
      <w:pPr>
        <w:pStyle w:val="3"/>
      </w:pPr>
      <w:r>
        <w:rPr>
          <w:rFonts w:hint="eastAsia"/>
        </w:rPr>
        <w:t>个人信息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817DAC" w:rsidRPr="00883F4B" w:rsidTr="0038137F"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817DAC" w:rsidRPr="00883F4B" w:rsidRDefault="001F65D3" w:rsidP="0038137F">
            <w:pPr>
              <w:rPr>
                <w:iCs/>
              </w:rPr>
            </w:pPr>
            <w:r>
              <w:rPr>
                <w:rFonts w:hint="eastAsia"/>
                <w:iCs/>
              </w:rPr>
              <w:t>T017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817DAC" w:rsidRPr="00883F4B" w:rsidRDefault="00817DAC" w:rsidP="0038137F">
            <w:pPr>
              <w:rPr>
                <w:iCs/>
              </w:rPr>
            </w:pPr>
          </w:p>
        </w:tc>
      </w:tr>
      <w:tr w:rsidR="00817DAC" w:rsidRPr="00883F4B" w:rsidTr="0038137F"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817DAC" w:rsidRPr="00883F4B" w:rsidRDefault="00817DAC" w:rsidP="0038137F">
            <w:pPr>
              <w:rPr>
                <w:iCs/>
              </w:rPr>
            </w:pPr>
            <w:r>
              <w:rPr>
                <w:iCs/>
              </w:rPr>
              <w:t>个人信息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817DAC" w:rsidRPr="00883F4B" w:rsidRDefault="00817DAC" w:rsidP="0038137F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817DAC" w:rsidRPr="00883F4B" w:rsidRDefault="00817DAC" w:rsidP="0038137F">
            <w:pPr>
              <w:rPr>
                <w:iCs/>
              </w:rPr>
            </w:pPr>
          </w:p>
        </w:tc>
      </w:tr>
      <w:tr w:rsidR="00817DAC" w:rsidRPr="00883F4B" w:rsidTr="0038137F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817DAC" w:rsidRPr="00883F4B" w:rsidRDefault="00817DAC" w:rsidP="0038137F">
            <w:r>
              <w:t>查看个人信息并修改</w:t>
            </w:r>
          </w:p>
        </w:tc>
      </w:tr>
      <w:tr w:rsidR="00817DAC" w:rsidRPr="00BC7C12" w:rsidTr="0038137F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817DAC" w:rsidRDefault="0038137F" w:rsidP="00092589">
            <w:pPr>
              <w:pStyle w:val="a8"/>
              <w:numPr>
                <w:ilvl w:val="0"/>
                <w:numId w:val="15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用户头像</w:t>
            </w:r>
            <w:r>
              <w:rPr>
                <w:rFonts w:hint="eastAsia"/>
                <w:lang w:val="en-US" w:eastAsia="zh-CN"/>
              </w:rPr>
              <w:t>：</w:t>
            </w:r>
            <w:r>
              <w:rPr>
                <w:lang w:val="en-US" w:eastAsia="zh-CN"/>
              </w:rPr>
              <w:t>新建用户默认系统头像</w:t>
            </w:r>
            <w:r>
              <w:rPr>
                <w:rFonts w:hint="eastAsia"/>
                <w:lang w:val="en-US" w:eastAsia="zh-CN"/>
              </w:rPr>
              <w:t>；</w:t>
            </w:r>
            <w:r>
              <w:rPr>
                <w:lang w:val="en-US" w:eastAsia="zh-CN"/>
              </w:rPr>
              <w:t>可进行修改</w:t>
            </w:r>
            <w:r>
              <w:rPr>
                <w:rFonts w:hint="eastAsia"/>
                <w:lang w:val="en-US" w:eastAsia="zh-CN"/>
              </w:rPr>
              <w:t>；</w:t>
            </w:r>
          </w:p>
          <w:p w:rsidR="0038137F" w:rsidRDefault="0038137F" w:rsidP="00092589">
            <w:pPr>
              <w:pStyle w:val="a8"/>
              <w:numPr>
                <w:ilvl w:val="0"/>
                <w:numId w:val="15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用户</w:t>
            </w:r>
            <w:r>
              <w:rPr>
                <w:rFonts w:hint="eastAsia"/>
                <w:lang w:val="en-US" w:eastAsia="zh-CN"/>
              </w:rPr>
              <w:t>ID</w:t>
            </w:r>
            <w:r>
              <w:rPr>
                <w:rFonts w:hint="eastAsia"/>
                <w:lang w:val="en-US" w:eastAsia="zh-CN"/>
              </w:rPr>
              <w:t>：系统默认给每个账户生成一个</w:t>
            </w:r>
            <w:r>
              <w:rPr>
                <w:rFonts w:hint="eastAsia"/>
                <w:lang w:val="en-US" w:eastAsia="zh-CN"/>
              </w:rPr>
              <w:t>14</w:t>
            </w:r>
            <w:r>
              <w:rPr>
                <w:rFonts w:hint="eastAsia"/>
                <w:lang w:val="en-US" w:eastAsia="zh-CN"/>
              </w:rPr>
              <w:t>位的账户</w:t>
            </w:r>
            <w:r>
              <w:rPr>
                <w:rFonts w:hint="eastAsia"/>
                <w:lang w:val="en-US" w:eastAsia="zh-CN"/>
              </w:rPr>
              <w:t>ID</w:t>
            </w:r>
            <w:r>
              <w:rPr>
                <w:rFonts w:hint="eastAsia"/>
                <w:lang w:val="en-US" w:eastAsia="zh-CN"/>
              </w:rPr>
              <w:t>；不可修改；</w:t>
            </w:r>
          </w:p>
          <w:p w:rsidR="0038137F" w:rsidRDefault="0038137F" w:rsidP="00092589">
            <w:pPr>
              <w:pStyle w:val="a8"/>
              <w:numPr>
                <w:ilvl w:val="0"/>
                <w:numId w:val="15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用户名</w:t>
            </w:r>
            <w:r>
              <w:rPr>
                <w:rFonts w:hint="eastAsia"/>
                <w:lang w:val="en-US" w:eastAsia="zh-CN"/>
              </w:rPr>
              <w:t>：</w:t>
            </w:r>
            <w:r>
              <w:rPr>
                <w:lang w:val="en-US" w:eastAsia="zh-CN"/>
              </w:rPr>
              <w:t>用户注册时填写的用户名</w:t>
            </w:r>
            <w:r w:rsidR="00AC5C11">
              <w:rPr>
                <w:rFonts w:hint="eastAsia"/>
                <w:lang w:val="en-US" w:eastAsia="zh-CN"/>
              </w:rPr>
              <w:t>，</w:t>
            </w:r>
            <w:r w:rsidR="00AC5C11">
              <w:rPr>
                <w:lang w:val="en-US" w:eastAsia="zh-CN"/>
              </w:rPr>
              <w:t>不可修改</w:t>
            </w:r>
            <w:r w:rsidR="00AC5C11">
              <w:rPr>
                <w:rFonts w:hint="eastAsia"/>
                <w:lang w:val="en-US" w:eastAsia="zh-CN"/>
              </w:rPr>
              <w:t>；</w:t>
            </w:r>
          </w:p>
          <w:p w:rsidR="0038137F" w:rsidRDefault="0038137F" w:rsidP="00092589">
            <w:pPr>
              <w:pStyle w:val="a8"/>
              <w:numPr>
                <w:ilvl w:val="0"/>
                <w:numId w:val="15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性别</w:t>
            </w:r>
            <w:r>
              <w:rPr>
                <w:rFonts w:hint="eastAsia"/>
                <w:lang w:val="en-US" w:eastAsia="zh-CN"/>
              </w:rPr>
              <w:t>：默认为空，可修改；</w:t>
            </w:r>
          </w:p>
          <w:p w:rsidR="0038137F" w:rsidRDefault="0038137F" w:rsidP="00092589">
            <w:pPr>
              <w:pStyle w:val="a8"/>
              <w:numPr>
                <w:ilvl w:val="0"/>
                <w:numId w:val="15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生日</w:t>
            </w:r>
            <w:r>
              <w:rPr>
                <w:rFonts w:hint="eastAsia"/>
                <w:lang w:val="en-US" w:eastAsia="zh-CN"/>
              </w:rPr>
              <w:t>：默认为空；用户填写后不可修改；</w:t>
            </w:r>
          </w:p>
          <w:p w:rsidR="0038137F" w:rsidRDefault="0038137F" w:rsidP="00092589">
            <w:pPr>
              <w:pStyle w:val="a8"/>
              <w:numPr>
                <w:ilvl w:val="0"/>
                <w:numId w:val="15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地区</w:t>
            </w:r>
            <w:r>
              <w:rPr>
                <w:rFonts w:hint="eastAsia"/>
                <w:lang w:val="en-US" w:eastAsia="zh-CN"/>
              </w:rPr>
              <w:t>：默认为空；可修改；</w:t>
            </w:r>
          </w:p>
          <w:p w:rsidR="0038137F" w:rsidRDefault="0038137F" w:rsidP="00092589">
            <w:pPr>
              <w:pStyle w:val="a8"/>
              <w:numPr>
                <w:ilvl w:val="0"/>
                <w:numId w:val="15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手机号码</w:t>
            </w:r>
            <w:r>
              <w:rPr>
                <w:rFonts w:hint="eastAsia"/>
                <w:lang w:val="en-US" w:eastAsia="zh-CN"/>
              </w:rPr>
              <w:t>：注册时填写的手机号码；</w:t>
            </w:r>
            <w:r w:rsidR="004456E6">
              <w:rPr>
                <w:rFonts w:hint="eastAsia"/>
                <w:lang w:val="en-US" w:eastAsia="zh-CN"/>
              </w:rPr>
              <w:t>默认绑定该手机号码；显示手机号的前</w:t>
            </w:r>
            <w:r w:rsidR="004456E6">
              <w:rPr>
                <w:rFonts w:hint="eastAsia"/>
                <w:lang w:val="en-US" w:eastAsia="zh-CN"/>
              </w:rPr>
              <w:t>2</w:t>
            </w:r>
            <w:r w:rsidR="004456E6">
              <w:rPr>
                <w:rFonts w:hint="eastAsia"/>
                <w:lang w:val="en-US" w:eastAsia="zh-CN"/>
              </w:rPr>
              <w:t>位和后</w:t>
            </w:r>
            <w:r w:rsidR="00BC7C12">
              <w:rPr>
                <w:rFonts w:hint="eastAsia"/>
                <w:lang w:val="en-US" w:eastAsia="zh-CN"/>
              </w:rPr>
              <w:t>2</w:t>
            </w:r>
            <w:r w:rsidR="004456E6">
              <w:rPr>
                <w:rFonts w:hint="eastAsia"/>
                <w:lang w:val="en-US" w:eastAsia="zh-CN"/>
              </w:rPr>
              <w:t>位，中间其他数字用</w:t>
            </w:r>
            <w:r w:rsidR="004456E6">
              <w:rPr>
                <w:rFonts w:hint="eastAsia"/>
                <w:lang w:val="en-US" w:eastAsia="zh-CN"/>
              </w:rPr>
              <w:t>*</w:t>
            </w:r>
            <w:r w:rsidR="004456E6">
              <w:rPr>
                <w:rFonts w:hint="eastAsia"/>
                <w:lang w:val="en-US" w:eastAsia="zh-CN"/>
              </w:rPr>
              <w:t>代替；例：</w:t>
            </w:r>
            <w:r w:rsidR="004456E6">
              <w:rPr>
                <w:rFonts w:hint="eastAsia"/>
                <w:lang w:val="en-US" w:eastAsia="zh-CN"/>
              </w:rPr>
              <w:t>12****</w:t>
            </w:r>
            <w:r w:rsidR="004456E6">
              <w:rPr>
                <w:lang w:val="en-US" w:eastAsia="zh-CN"/>
              </w:rPr>
              <w:t>34</w:t>
            </w:r>
          </w:p>
          <w:p w:rsidR="00A30BF7" w:rsidRPr="0038137F" w:rsidRDefault="00A30BF7" w:rsidP="00092589">
            <w:pPr>
              <w:pStyle w:val="a8"/>
              <w:numPr>
                <w:ilvl w:val="0"/>
                <w:numId w:val="15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身份验证</w:t>
            </w:r>
            <w:r>
              <w:rPr>
                <w:rFonts w:hint="eastAsia"/>
                <w:lang w:val="en-US" w:eastAsia="zh-CN"/>
              </w:rPr>
              <w:t>：</w:t>
            </w:r>
            <w:r>
              <w:rPr>
                <w:lang w:val="en-US" w:eastAsia="zh-CN"/>
              </w:rPr>
              <w:t>点击跳转至身份验证信息页</w:t>
            </w:r>
            <w:r w:rsidR="000172CD">
              <w:rPr>
                <w:rFonts w:hint="eastAsia"/>
                <w:lang w:val="en-US" w:eastAsia="zh-CN"/>
              </w:rPr>
              <w:t>，</w:t>
            </w:r>
            <w:r w:rsidR="000172CD">
              <w:rPr>
                <w:lang w:val="en-US" w:eastAsia="zh-CN"/>
              </w:rPr>
              <w:t>可修改</w:t>
            </w:r>
            <w:r>
              <w:rPr>
                <w:rFonts w:hint="eastAsia"/>
                <w:lang w:val="en-US" w:eastAsia="zh-CN"/>
              </w:rPr>
              <w:t>；</w:t>
            </w:r>
          </w:p>
        </w:tc>
      </w:tr>
      <w:tr w:rsidR="00817DAC" w:rsidRPr="00883F4B" w:rsidTr="0038137F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817DAC" w:rsidRPr="00883F4B" w:rsidRDefault="00723B52" w:rsidP="004456E6">
            <w:r>
              <w:rPr>
                <w:rFonts w:hint="eastAsia"/>
              </w:rPr>
              <w:t>下滑刷新页面所有信息；</w:t>
            </w:r>
            <w:r w:rsidR="00E90EBE">
              <w:rPr>
                <w:rFonts w:hint="eastAsia"/>
              </w:rPr>
              <w:t>上拉显示更多信息；</w:t>
            </w:r>
          </w:p>
        </w:tc>
      </w:tr>
      <w:tr w:rsidR="00817DAC" w:rsidRPr="00883F4B" w:rsidTr="0038137F"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817DAC" w:rsidRPr="00FE4DC0" w:rsidRDefault="004456E6" w:rsidP="0038137F">
            <w:pPr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t>无</w:t>
            </w:r>
          </w:p>
        </w:tc>
      </w:tr>
      <w:tr w:rsidR="00817DAC" w:rsidRPr="00883F4B" w:rsidTr="0038137F"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lastRenderedPageBreak/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4456E6" w:rsidRDefault="004456E6" w:rsidP="0038137F">
            <w:pPr>
              <w:rPr>
                <w:bCs/>
                <w:iCs/>
              </w:rPr>
            </w:pPr>
            <w:r>
              <w:rPr>
                <w:bCs/>
                <w:iCs/>
              </w:rPr>
              <w:t>身份验证只能进行一次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不可再进行修改</w:t>
            </w:r>
            <w:r>
              <w:rPr>
                <w:rFonts w:hint="eastAsia"/>
                <w:bCs/>
                <w:iCs/>
              </w:rPr>
              <w:t>；</w:t>
            </w:r>
          </w:p>
          <w:p w:rsidR="004456E6" w:rsidRPr="00883F4B" w:rsidRDefault="004456E6" w:rsidP="0038137F">
            <w:pPr>
              <w:rPr>
                <w:bCs/>
                <w:iCs/>
              </w:rPr>
            </w:pPr>
            <w:r>
              <w:rPr>
                <w:bCs/>
                <w:iCs/>
              </w:rPr>
              <w:t>生日填写完后不可再进行修改</w:t>
            </w:r>
            <w:r>
              <w:rPr>
                <w:rFonts w:hint="eastAsia"/>
                <w:bCs/>
                <w:iCs/>
              </w:rPr>
              <w:t>；</w:t>
            </w:r>
          </w:p>
        </w:tc>
      </w:tr>
      <w:tr w:rsidR="00817DAC" w:rsidRPr="00883F4B" w:rsidTr="0038137F"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817DAC" w:rsidRPr="00883F4B" w:rsidRDefault="004456E6" w:rsidP="0038137F">
            <w:r>
              <w:t>无</w:t>
            </w:r>
          </w:p>
        </w:tc>
      </w:tr>
    </w:tbl>
    <w:p w:rsidR="00AE0F6D" w:rsidRDefault="00843D87" w:rsidP="00817DAC">
      <w:pPr>
        <w:pStyle w:val="a0"/>
        <w:rPr>
          <w:lang w:val="x-none"/>
        </w:rPr>
      </w:pPr>
      <w:r>
        <w:rPr>
          <w:lang w:val="x-none"/>
        </w:rPr>
        <w:t>参考图</w:t>
      </w:r>
      <w:r>
        <w:rPr>
          <w:rFonts w:hint="eastAsia"/>
          <w:lang w:val="x-none"/>
        </w:rPr>
        <w:t>：</w:t>
      </w:r>
    </w:p>
    <w:p w:rsidR="00843D87" w:rsidRPr="00C35E2B" w:rsidRDefault="00843D87" w:rsidP="00817DAC">
      <w:pPr>
        <w:pStyle w:val="a0"/>
        <w:rPr>
          <w:lang w:val="x-none"/>
        </w:rPr>
      </w:pPr>
      <w:r w:rsidRPr="00843D87">
        <w:rPr>
          <w:noProof/>
          <w:lang w:bidi="km-KH"/>
        </w:rPr>
        <w:drawing>
          <wp:inline distT="0" distB="0" distL="0" distR="0">
            <wp:extent cx="2024865" cy="3600000"/>
            <wp:effectExtent l="0" t="0" r="0" b="635"/>
            <wp:docPr id="19" name="图片 19" descr="D:\pilottery\trunkdev2.0\documents\02Requirement\彩票APP\UI设计图\一期设计图\个人中心\APP IOS--1-1个人信息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ilottery\trunkdev2.0\documents\02Requirement\彩票APP\UI设计图\一期设计图\个人中心\APP IOS--1-1个人信息页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DAC" w:rsidRDefault="0038137F" w:rsidP="00E40ED7">
      <w:pPr>
        <w:pStyle w:val="4"/>
      </w:pPr>
      <w:r>
        <w:t>修改头像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817DAC" w:rsidRPr="00883F4B" w:rsidTr="0038137F"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817DAC" w:rsidRPr="00883F4B" w:rsidRDefault="001F65D3" w:rsidP="0038137F">
            <w:pPr>
              <w:rPr>
                <w:iCs/>
              </w:rPr>
            </w:pPr>
            <w:r>
              <w:rPr>
                <w:rFonts w:hint="eastAsia"/>
                <w:iCs/>
              </w:rPr>
              <w:t>T018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817DAC" w:rsidRPr="00883F4B" w:rsidRDefault="00817DAC" w:rsidP="0038137F">
            <w:pPr>
              <w:rPr>
                <w:iCs/>
              </w:rPr>
            </w:pPr>
          </w:p>
        </w:tc>
      </w:tr>
      <w:tr w:rsidR="00817DAC" w:rsidRPr="00883F4B" w:rsidTr="0038137F"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817DAC" w:rsidRPr="00883F4B" w:rsidRDefault="004456E6" w:rsidP="0038137F">
            <w:pPr>
              <w:rPr>
                <w:iCs/>
              </w:rPr>
            </w:pPr>
            <w:r>
              <w:rPr>
                <w:iCs/>
              </w:rPr>
              <w:t>修改用户头像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817DAC" w:rsidRPr="00883F4B" w:rsidRDefault="00817DAC" w:rsidP="0038137F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817DAC" w:rsidRPr="00883F4B" w:rsidRDefault="00817DAC" w:rsidP="0038137F">
            <w:pPr>
              <w:rPr>
                <w:iCs/>
              </w:rPr>
            </w:pPr>
          </w:p>
        </w:tc>
      </w:tr>
      <w:tr w:rsidR="00817DAC" w:rsidRPr="00883F4B" w:rsidTr="0038137F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817DAC" w:rsidRPr="00883F4B" w:rsidRDefault="004456E6" w:rsidP="0038137F">
            <w:r>
              <w:t>用户可修改自己的账户头像</w:t>
            </w:r>
            <w:r>
              <w:rPr>
                <w:rFonts w:hint="eastAsia"/>
              </w:rPr>
              <w:t>；</w:t>
            </w:r>
          </w:p>
        </w:tc>
      </w:tr>
      <w:tr w:rsidR="00817DAC" w:rsidRPr="00883F4B" w:rsidTr="0038137F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817DAC" w:rsidRDefault="004456E6" w:rsidP="00092589">
            <w:pPr>
              <w:pStyle w:val="a8"/>
              <w:numPr>
                <w:ilvl w:val="0"/>
                <w:numId w:val="16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选择头像照片来源</w:t>
            </w:r>
            <w:r>
              <w:rPr>
                <w:rFonts w:hint="eastAsia"/>
                <w:lang w:val="en-US" w:eastAsia="zh-CN"/>
              </w:rPr>
              <w:t>：</w:t>
            </w:r>
          </w:p>
          <w:p w:rsidR="004456E6" w:rsidRDefault="004456E6" w:rsidP="00092589">
            <w:pPr>
              <w:pStyle w:val="a8"/>
              <w:numPr>
                <w:ilvl w:val="0"/>
                <w:numId w:val="17"/>
              </w:numPr>
              <w:ind w:firstLineChars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从手机相册选择：跳转至用户手机相册</w:t>
            </w:r>
          </w:p>
          <w:p w:rsidR="004456E6" w:rsidRDefault="004456E6" w:rsidP="00092589">
            <w:pPr>
              <w:pStyle w:val="a8"/>
              <w:numPr>
                <w:ilvl w:val="0"/>
                <w:numId w:val="17"/>
              </w:numPr>
              <w:ind w:firstLineChars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拍一张照片：打开手机摄像头；</w:t>
            </w:r>
          </w:p>
          <w:p w:rsidR="004456E6" w:rsidRDefault="004456E6" w:rsidP="00092589">
            <w:pPr>
              <w:pStyle w:val="a8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截取照片尺寸</w:t>
            </w:r>
          </w:p>
          <w:p w:rsidR="004456E6" w:rsidRPr="004456E6" w:rsidRDefault="004456E6" w:rsidP="00092589">
            <w:pPr>
              <w:pStyle w:val="a8"/>
              <w:numPr>
                <w:ilvl w:val="0"/>
                <w:numId w:val="16"/>
              </w:numPr>
              <w:ind w:firstLineChars="0"/>
            </w:pPr>
            <w:r>
              <w:t>确认使用照片</w:t>
            </w:r>
            <w:r>
              <w:rPr>
                <w:rFonts w:hint="eastAsia"/>
                <w:lang w:eastAsia="zh-CN"/>
              </w:rPr>
              <w:t>：</w:t>
            </w:r>
            <w:r>
              <w:t>确认后页面返回个人信息页面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刷新用户头像</w:t>
            </w:r>
            <w:r>
              <w:rPr>
                <w:rFonts w:hint="eastAsia"/>
                <w:lang w:eastAsia="zh-CN"/>
              </w:rPr>
              <w:t>；</w:t>
            </w:r>
          </w:p>
        </w:tc>
      </w:tr>
      <w:tr w:rsidR="00817DAC" w:rsidRPr="00883F4B" w:rsidTr="0038137F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817DAC" w:rsidRPr="00883F4B" w:rsidRDefault="00C61466" w:rsidP="00C61466">
            <w:r>
              <w:t>确认后页面返回个人信息页面</w:t>
            </w:r>
            <w:r>
              <w:rPr>
                <w:rFonts w:hint="eastAsia"/>
              </w:rPr>
              <w:t>，</w:t>
            </w:r>
            <w:r>
              <w:t>刷新用户头像</w:t>
            </w:r>
            <w:r>
              <w:rPr>
                <w:rFonts w:hint="eastAsia"/>
              </w:rPr>
              <w:t>；</w:t>
            </w:r>
          </w:p>
        </w:tc>
      </w:tr>
      <w:tr w:rsidR="00817DAC" w:rsidRPr="00883F4B" w:rsidTr="0038137F"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lastRenderedPageBreak/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817DAC" w:rsidRPr="00FE4DC0" w:rsidRDefault="00C61466" w:rsidP="0038137F">
            <w:pPr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t>无</w:t>
            </w:r>
          </w:p>
        </w:tc>
      </w:tr>
      <w:tr w:rsidR="00817DAC" w:rsidRPr="00883F4B" w:rsidTr="0038137F"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817DAC" w:rsidRPr="00883F4B" w:rsidRDefault="00C61466" w:rsidP="0038137F">
            <w:pPr>
              <w:rPr>
                <w:bCs/>
                <w:iCs/>
              </w:rPr>
            </w:pPr>
            <w:r>
              <w:rPr>
                <w:bCs/>
                <w:iCs/>
              </w:rPr>
              <w:t>无</w:t>
            </w:r>
          </w:p>
        </w:tc>
      </w:tr>
      <w:tr w:rsidR="00817DAC" w:rsidRPr="00883F4B" w:rsidTr="0038137F"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817DAC" w:rsidRPr="00883F4B" w:rsidRDefault="00C61466" w:rsidP="0038137F">
            <w:r>
              <w:t>无</w:t>
            </w:r>
          </w:p>
        </w:tc>
      </w:tr>
    </w:tbl>
    <w:p w:rsidR="00843D87" w:rsidRDefault="00843D87" w:rsidP="00843D87">
      <w:r>
        <w:t>参考图</w:t>
      </w:r>
      <w:r>
        <w:rPr>
          <w:rFonts w:hint="eastAsia"/>
        </w:rPr>
        <w:t>：</w:t>
      </w:r>
    </w:p>
    <w:p w:rsidR="00843D87" w:rsidRDefault="00F44E5D" w:rsidP="00843D87">
      <w:r w:rsidRPr="00F44E5D">
        <w:rPr>
          <w:noProof/>
          <w:lang w:bidi="km-KH"/>
        </w:rPr>
        <w:drawing>
          <wp:inline distT="0" distB="0" distL="0" distR="0">
            <wp:extent cx="2024865" cy="3600000"/>
            <wp:effectExtent l="0" t="0" r="0" b="635"/>
            <wp:docPr id="20" name="图片 20" descr="D:\pilottery\trunkdev2.0\documents\02Requirement\彩票APP\UI设计图\一期设计图\个人中心\APP IOS--1-2修改用户头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ilottery\trunkdev2.0\documents\02Requirement\彩票APP\UI设计图\一期设计图\个人中心\APP IOS--1-2修改用户头像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Pr="00F44E5D">
        <w:rPr>
          <w:noProof/>
          <w:lang w:bidi="km-KH"/>
        </w:rPr>
        <w:drawing>
          <wp:inline distT="0" distB="0" distL="0" distR="0">
            <wp:extent cx="2024865" cy="3600000"/>
            <wp:effectExtent l="0" t="0" r="0" b="635"/>
            <wp:docPr id="21" name="图片 21" descr="D:\pilottery\trunkdev2.0\documents\02Requirement\彩票APP\UI设计图\一期设计图\个人中心\APP IOS--1-2修改用户头像裁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ilottery\trunkdev2.0\documents\02Requirement\彩票APP\UI设计图\一期设计图\个人中心\APP IOS--1-2修改用户头像裁切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E5D" w:rsidRDefault="00F44E5D" w:rsidP="00843D87">
      <w:r w:rsidRPr="00F44E5D">
        <w:rPr>
          <w:noProof/>
          <w:lang w:bidi="km-KH"/>
        </w:rPr>
        <w:lastRenderedPageBreak/>
        <w:drawing>
          <wp:inline distT="0" distB="0" distL="0" distR="0">
            <wp:extent cx="2026800" cy="3600000"/>
            <wp:effectExtent l="0" t="0" r="0" b="635"/>
            <wp:docPr id="22" name="图片 22" descr="D:\pilottery\trunkdev2.0\documents\02Requirement\彩票APP\UI设计图\一期设计图\个人中心\APP IOS--1-2修改用户头像成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ilottery\trunkdev2.0\documents\02Requirement\彩票APP\UI设计图\一期设计图\个人中心\APP IOS--1-2修改用户头像成功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37F" w:rsidRDefault="0038137F" w:rsidP="00E40ED7">
      <w:pPr>
        <w:pStyle w:val="4"/>
      </w:pPr>
      <w:r>
        <w:t>修改用户性别</w:t>
      </w:r>
      <w:r w:rsidR="00855D70">
        <w:rPr>
          <w:rFonts w:hint="eastAsia"/>
          <w:lang w:eastAsia="zh-CN"/>
        </w:rPr>
        <w:t>（二期）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38137F" w:rsidRPr="00883F4B" w:rsidTr="0038137F">
        <w:tc>
          <w:tcPr>
            <w:tcW w:w="1384" w:type="dxa"/>
            <w:shd w:val="clear" w:color="auto" w:fill="D9D9D9"/>
            <w:vAlign w:val="center"/>
          </w:tcPr>
          <w:p w:rsidR="0038137F" w:rsidRPr="00883F4B" w:rsidRDefault="0038137F" w:rsidP="0038137F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38137F" w:rsidRPr="00883F4B" w:rsidRDefault="001F65D3" w:rsidP="0038137F">
            <w:pPr>
              <w:rPr>
                <w:iCs/>
              </w:rPr>
            </w:pPr>
            <w:r>
              <w:rPr>
                <w:rFonts w:hint="eastAsia"/>
                <w:iCs/>
              </w:rPr>
              <w:t>T020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38137F" w:rsidRPr="00883F4B" w:rsidRDefault="0038137F" w:rsidP="0038137F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38137F" w:rsidRPr="00883F4B" w:rsidRDefault="0038137F" w:rsidP="0038137F">
            <w:pPr>
              <w:rPr>
                <w:iCs/>
              </w:rPr>
            </w:pPr>
          </w:p>
        </w:tc>
      </w:tr>
      <w:tr w:rsidR="0038137F" w:rsidRPr="00883F4B" w:rsidTr="0038137F">
        <w:tc>
          <w:tcPr>
            <w:tcW w:w="1384" w:type="dxa"/>
            <w:shd w:val="clear" w:color="auto" w:fill="D9D9D9"/>
            <w:vAlign w:val="center"/>
          </w:tcPr>
          <w:p w:rsidR="0038137F" w:rsidRPr="00883F4B" w:rsidRDefault="0038137F" w:rsidP="0038137F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38137F" w:rsidRPr="00883F4B" w:rsidRDefault="00C61466" w:rsidP="0038137F">
            <w:pPr>
              <w:rPr>
                <w:iCs/>
              </w:rPr>
            </w:pPr>
            <w:r>
              <w:rPr>
                <w:iCs/>
              </w:rPr>
              <w:t>修改用户性别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38137F" w:rsidRPr="00883F4B" w:rsidRDefault="0038137F" w:rsidP="0038137F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38137F" w:rsidRPr="00883F4B" w:rsidRDefault="0038137F" w:rsidP="0038137F">
            <w:pPr>
              <w:rPr>
                <w:iCs/>
              </w:rPr>
            </w:pPr>
          </w:p>
        </w:tc>
      </w:tr>
      <w:tr w:rsidR="0038137F" w:rsidRPr="00883F4B" w:rsidTr="0038137F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38137F" w:rsidRPr="00883F4B" w:rsidRDefault="0038137F" w:rsidP="0038137F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38137F" w:rsidRPr="00883F4B" w:rsidRDefault="00C61466" w:rsidP="0038137F">
            <w:r>
              <w:t>修改用户性别</w:t>
            </w:r>
            <w:r>
              <w:rPr>
                <w:rFonts w:hint="eastAsia"/>
              </w:rPr>
              <w:t>；</w:t>
            </w:r>
          </w:p>
        </w:tc>
      </w:tr>
      <w:tr w:rsidR="0038137F" w:rsidRPr="00883F4B" w:rsidTr="0038137F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38137F" w:rsidRPr="00883F4B" w:rsidRDefault="0038137F" w:rsidP="0038137F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38137F" w:rsidRDefault="00C61466" w:rsidP="00092589">
            <w:pPr>
              <w:pStyle w:val="a8"/>
              <w:numPr>
                <w:ilvl w:val="0"/>
                <w:numId w:val="19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选择男女性别</w:t>
            </w:r>
            <w:r>
              <w:rPr>
                <w:rFonts w:hint="eastAsia"/>
                <w:lang w:val="en-US" w:eastAsia="zh-CN"/>
              </w:rPr>
              <w:t>：</w:t>
            </w:r>
          </w:p>
          <w:p w:rsidR="00C61466" w:rsidRPr="00455322" w:rsidRDefault="00C61466" w:rsidP="00092589">
            <w:pPr>
              <w:pStyle w:val="a8"/>
              <w:numPr>
                <w:ilvl w:val="0"/>
                <w:numId w:val="19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返回</w:t>
            </w:r>
            <w:r>
              <w:rPr>
                <w:rFonts w:hint="eastAsia"/>
                <w:lang w:val="en-US" w:eastAsia="zh-CN"/>
              </w:rPr>
              <w:t>：</w:t>
            </w:r>
            <w:r w:rsidR="00B563C8">
              <w:rPr>
                <w:lang w:val="en-US" w:eastAsia="zh-CN"/>
              </w:rPr>
              <w:t>保存勾选的性别结构并返回到个人信息页面</w:t>
            </w:r>
            <w:r w:rsidR="00B563C8">
              <w:rPr>
                <w:rFonts w:hint="eastAsia"/>
                <w:lang w:val="en-US" w:eastAsia="zh-CN"/>
              </w:rPr>
              <w:t>；</w:t>
            </w:r>
            <w:r w:rsidR="00B563C8">
              <w:rPr>
                <w:lang w:val="en-US" w:eastAsia="zh-CN"/>
              </w:rPr>
              <w:t>刷新结果</w:t>
            </w:r>
            <w:r w:rsidR="00B563C8">
              <w:rPr>
                <w:rFonts w:hint="eastAsia"/>
                <w:lang w:val="en-US" w:eastAsia="zh-CN"/>
              </w:rPr>
              <w:t>；</w:t>
            </w:r>
          </w:p>
        </w:tc>
      </w:tr>
      <w:tr w:rsidR="0038137F" w:rsidRPr="00883F4B" w:rsidTr="0038137F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38137F" w:rsidRPr="00883F4B" w:rsidRDefault="0038137F" w:rsidP="0038137F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38137F" w:rsidRPr="00883F4B" w:rsidRDefault="00B563C8" w:rsidP="00B563C8">
            <w:r>
              <w:t>无</w:t>
            </w:r>
          </w:p>
        </w:tc>
      </w:tr>
      <w:tr w:rsidR="0038137F" w:rsidRPr="00883F4B" w:rsidTr="0038137F">
        <w:tc>
          <w:tcPr>
            <w:tcW w:w="1384" w:type="dxa"/>
            <w:shd w:val="clear" w:color="auto" w:fill="D9D9D9"/>
            <w:vAlign w:val="center"/>
          </w:tcPr>
          <w:p w:rsidR="0038137F" w:rsidRPr="00883F4B" w:rsidRDefault="0038137F" w:rsidP="0038137F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38137F" w:rsidRPr="00FE4DC0" w:rsidRDefault="00B563C8" w:rsidP="0038137F">
            <w:pPr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t>无</w:t>
            </w:r>
          </w:p>
        </w:tc>
      </w:tr>
      <w:tr w:rsidR="0038137F" w:rsidRPr="00883F4B" w:rsidTr="0038137F">
        <w:tc>
          <w:tcPr>
            <w:tcW w:w="1384" w:type="dxa"/>
            <w:shd w:val="clear" w:color="auto" w:fill="D9D9D9"/>
            <w:vAlign w:val="center"/>
          </w:tcPr>
          <w:p w:rsidR="0038137F" w:rsidRPr="00883F4B" w:rsidRDefault="0038137F" w:rsidP="0038137F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38137F" w:rsidRPr="00883F4B" w:rsidRDefault="00B563C8" w:rsidP="0038137F">
            <w:pPr>
              <w:rPr>
                <w:bCs/>
                <w:iCs/>
              </w:rPr>
            </w:pPr>
            <w:r>
              <w:rPr>
                <w:bCs/>
                <w:iCs/>
              </w:rPr>
              <w:t>无</w:t>
            </w:r>
          </w:p>
        </w:tc>
      </w:tr>
      <w:tr w:rsidR="0038137F" w:rsidRPr="00883F4B" w:rsidTr="0038137F">
        <w:tc>
          <w:tcPr>
            <w:tcW w:w="1384" w:type="dxa"/>
            <w:shd w:val="clear" w:color="auto" w:fill="D9D9D9"/>
            <w:vAlign w:val="center"/>
          </w:tcPr>
          <w:p w:rsidR="0038137F" w:rsidRPr="00883F4B" w:rsidRDefault="0038137F" w:rsidP="0038137F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38137F" w:rsidRPr="00883F4B" w:rsidRDefault="00B563C8" w:rsidP="0038137F">
            <w:r>
              <w:t>无</w:t>
            </w:r>
          </w:p>
        </w:tc>
      </w:tr>
    </w:tbl>
    <w:p w:rsidR="00AE0F6D" w:rsidRPr="0038137F" w:rsidRDefault="00AE0F6D" w:rsidP="0038137F">
      <w:pPr>
        <w:pStyle w:val="a0"/>
        <w:rPr>
          <w:lang w:val="x-none" w:eastAsia="x-none"/>
        </w:rPr>
      </w:pPr>
    </w:p>
    <w:p w:rsidR="00CC3546" w:rsidRDefault="00CC3546" w:rsidP="00CC3546">
      <w:pPr>
        <w:pStyle w:val="4"/>
      </w:pPr>
      <w:r>
        <w:t>修改</w:t>
      </w:r>
      <w:r>
        <w:rPr>
          <w:rFonts w:hint="eastAsia"/>
          <w:lang w:eastAsia="zh-CN"/>
        </w:rPr>
        <w:t>出生</w:t>
      </w:r>
      <w:r w:rsidR="00CC2DD5">
        <w:rPr>
          <w:rFonts w:hint="eastAsia"/>
          <w:lang w:eastAsia="zh-CN"/>
        </w:rPr>
        <w:t>日期（二</w:t>
      </w:r>
      <w:r w:rsidR="00CC2DD5">
        <w:rPr>
          <w:lang w:eastAsia="zh-CN"/>
        </w:rPr>
        <w:t>期</w:t>
      </w:r>
      <w:r w:rsidR="00CC2DD5">
        <w:rPr>
          <w:rFonts w:hint="eastAsia"/>
          <w:lang w:eastAsia="zh-CN"/>
        </w:rPr>
        <w:t>）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CC3546" w:rsidRPr="00883F4B" w:rsidTr="00500ABB">
        <w:tc>
          <w:tcPr>
            <w:tcW w:w="1384" w:type="dxa"/>
            <w:shd w:val="clear" w:color="auto" w:fill="D9D9D9"/>
            <w:vAlign w:val="center"/>
          </w:tcPr>
          <w:p w:rsidR="00CC3546" w:rsidRPr="00883F4B" w:rsidRDefault="00CC3546" w:rsidP="00500ABB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CC3546" w:rsidRPr="00883F4B" w:rsidRDefault="00CC3546" w:rsidP="00500ABB">
            <w:pPr>
              <w:rPr>
                <w:iCs/>
              </w:rPr>
            </w:pPr>
            <w:r>
              <w:rPr>
                <w:rFonts w:hint="eastAsia"/>
                <w:iCs/>
              </w:rPr>
              <w:t>T019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CC3546" w:rsidRPr="00883F4B" w:rsidRDefault="00CC3546" w:rsidP="00500ABB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CC3546" w:rsidRPr="00883F4B" w:rsidRDefault="00CC3546" w:rsidP="00500ABB">
            <w:pPr>
              <w:rPr>
                <w:iCs/>
              </w:rPr>
            </w:pPr>
          </w:p>
        </w:tc>
      </w:tr>
      <w:tr w:rsidR="00CC3546" w:rsidRPr="00883F4B" w:rsidTr="00500ABB">
        <w:tc>
          <w:tcPr>
            <w:tcW w:w="1384" w:type="dxa"/>
            <w:shd w:val="clear" w:color="auto" w:fill="D9D9D9"/>
            <w:vAlign w:val="center"/>
          </w:tcPr>
          <w:p w:rsidR="00CC3546" w:rsidRPr="00883F4B" w:rsidRDefault="00CC3546" w:rsidP="00500ABB">
            <w:r w:rsidRPr="00883F4B">
              <w:rPr>
                <w:rFonts w:hint="eastAsia"/>
              </w:rPr>
              <w:lastRenderedPageBreak/>
              <w:t>功能点名称</w:t>
            </w:r>
          </w:p>
        </w:tc>
        <w:tc>
          <w:tcPr>
            <w:tcW w:w="2505" w:type="dxa"/>
            <w:vAlign w:val="center"/>
          </w:tcPr>
          <w:p w:rsidR="00CC3546" w:rsidRPr="00883F4B" w:rsidRDefault="002C52CE" w:rsidP="00500ABB">
            <w:pPr>
              <w:rPr>
                <w:iCs/>
              </w:rPr>
            </w:pPr>
            <w:r>
              <w:rPr>
                <w:iCs/>
              </w:rPr>
              <w:t>修改用户</w:t>
            </w:r>
            <w:r>
              <w:rPr>
                <w:rFonts w:hint="eastAsia"/>
                <w:iCs/>
              </w:rPr>
              <w:t>出生日期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CC3546" w:rsidRPr="00883F4B" w:rsidRDefault="00CC3546" w:rsidP="00500ABB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CC3546" w:rsidRPr="00883F4B" w:rsidRDefault="00CC3546" w:rsidP="00500ABB">
            <w:pPr>
              <w:rPr>
                <w:iCs/>
              </w:rPr>
            </w:pPr>
          </w:p>
        </w:tc>
      </w:tr>
      <w:tr w:rsidR="00CC3546" w:rsidRPr="00883F4B" w:rsidTr="00500ABB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CC3546" w:rsidRPr="00883F4B" w:rsidRDefault="00CC3546" w:rsidP="00500ABB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CC3546" w:rsidRPr="00883F4B" w:rsidRDefault="002C52CE" w:rsidP="00500ABB">
            <w:r>
              <w:t>修改系统用户</w:t>
            </w:r>
            <w:r>
              <w:rPr>
                <w:rFonts w:hint="eastAsia"/>
              </w:rPr>
              <w:t>出生日期</w:t>
            </w:r>
            <w:r w:rsidR="00CC3546">
              <w:rPr>
                <w:rFonts w:hint="eastAsia"/>
              </w:rPr>
              <w:t>；</w:t>
            </w:r>
          </w:p>
        </w:tc>
      </w:tr>
      <w:tr w:rsidR="00CC3546" w:rsidRPr="00883F4B" w:rsidTr="00500ABB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CC3546" w:rsidRPr="00883F4B" w:rsidRDefault="00CC3546" w:rsidP="00500ABB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CC3546" w:rsidRDefault="002C52CE" w:rsidP="00500ABB">
            <w:pPr>
              <w:pStyle w:val="a8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  <w:lang w:eastAsia="zh-CN"/>
              </w:rPr>
              <w:t>日期</w:t>
            </w:r>
            <w:r w:rsidR="00CC3546"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  <w:lang w:eastAsia="zh-CN"/>
              </w:rPr>
              <w:t>选择</w:t>
            </w:r>
            <w:r>
              <w:rPr>
                <w:lang w:eastAsia="zh-CN"/>
              </w:rPr>
              <w:t>一个日期，年月日</w:t>
            </w:r>
            <w:r w:rsidR="00CC3546">
              <w:rPr>
                <w:rFonts w:hint="eastAsia"/>
                <w:lang w:eastAsia="zh-CN"/>
              </w:rPr>
              <w:t>；</w:t>
            </w:r>
            <w:r w:rsidR="00AC5C11">
              <w:rPr>
                <w:rFonts w:hint="eastAsia"/>
                <w:lang w:eastAsia="zh-CN"/>
              </w:rPr>
              <w:t>日期控件；</w:t>
            </w:r>
          </w:p>
          <w:p w:rsidR="00CC3546" w:rsidRPr="00455322" w:rsidRDefault="00CC3546" w:rsidP="00500ABB">
            <w:pPr>
              <w:pStyle w:val="a8"/>
              <w:numPr>
                <w:ilvl w:val="0"/>
                <w:numId w:val="18"/>
              </w:numPr>
              <w:ind w:firstLineChars="0"/>
              <w:rPr>
                <w:lang w:val="en-US" w:eastAsia="zh-CN"/>
              </w:rPr>
            </w:pPr>
            <w:r>
              <w:t>保存</w:t>
            </w:r>
            <w:r>
              <w:rPr>
                <w:rFonts w:hint="eastAsia"/>
                <w:lang w:eastAsia="zh-CN"/>
              </w:rPr>
              <w:t>：</w:t>
            </w:r>
            <w:r>
              <w:t>返回个人信息页面</w:t>
            </w:r>
            <w:r>
              <w:rPr>
                <w:rFonts w:hint="eastAsia"/>
                <w:lang w:eastAsia="zh-CN"/>
              </w:rPr>
              <w:t>，</w:t>
            </w:r>
            <w:r>
              <w:t>刷新用户名</w:t>
            </w:r>
            <w:r>
              <w:rPr>
                <w:rFonts w:hint="eastAsia"/>
                <w:lang w:eastAsia="zh-CN"/>
              </w:rPr>
              <w:t>；</w:t>
            </w:r>
          </w:p>
        </w:tc>
      </w:tr>
      <w:tr w:rsidR="00CC3546" w:rsidRPr="00883F4B" w:rsidTr="00500ABB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CC3546" w:rsidRPr="00883F4B" w:rsidRDefault="00CC3546" w:rsidP="00500ABB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CC407D" w:rsidRPr="00883F4B" w:rsidRDefault="00CC407D" w:rsidP="00500ABB">
            <w:r>
              <w:t>无</w:t>
            </w:r>
          </w:p>
        </w:tc>
      </w:tr>
      <w:tr w:rsidR="00CC3546" w:rsidRPr="00883F4B" w:rsidTr="00500ABB">
        <w:tc>
          <w:tcPr>
            <w:tcW w:w="1384" w:type="dxa"/>
            <w:shd w:val="clear" w:color="auto" w:fill="D9D9D9"/>
            <w:vAlign w:val="center"/>
          </w:tcPr>
          <w:p w:rsidR="00CC3546" w:rsidRPr="00883F4B" w:rsidRDefault="00CC3546" w:rsidP="00500ABB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CC3546" w:rsidRPr="00FE4DC0" w:rsidRDefault="00CC3546" w:rsidP="00500ABB">
            <w:pPr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t>无</w:t>
            </w:r>
          </w:p>
        </w:tc>
      </w:tr>
      <w:tr w:rsidR="00CC3546" w:rsidRPr="00883F4B" w:rsidTr="00500ABB">
        <w:tc>
          <w:tcPr>
            <w:tcW w:w="1384" w:type="dxa"/>
            <w:shd w:val="clear" w:color="auto" w:fill="D9D9D9"/>
            <w:vAlign w:val="center"/>
          </w:tcPr>
          <w:p w:rsidR="00CC3546" w:rsidRPr="00883F4B" w:rsidRDefault="00CC3546" w:rsidP="00500ABB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CC3546" w:rsidRPr="00883F4B" w:rsidRDefault="00CC3546" w:rsidP="00500ABB">
            <w:pPr>
              <w:rPr>
                <w:bCs/>
                <w:iCs/>
              </w:rPr>
            </w:pPr>
            <w:r>
              <w:rPr>
                <w:bCs/>
                <w:iCs/>
              </w:rPr>
              <w:t>不可超过限定长度</w:t>
            </w:r>
            <w:r>
              <w:rPr>
                <w:rFonts w:hint="eastAsia"/>
                <w:bCs/>
                <w:iCs/>
              </w:rPr>
              <w:t>；</w:t>
            </w:r>
          </w:p>
        </w:tc>
      </w:tr>
      <w:tr w:rsidR="00CC3546" w:rsidRPr="00883F4B" w:rsidTr="00500ABB">
        <w:tc>
          <w:tcPr>
            <w:tcW w:w="1384" w:type="dxa"/>
            <w:shd w:val="clear" w:color="auto" w:fill="D9D9D9"/>
            <w:vAlign w:val="center"/>
          </w:tcPr>
          <w:p w:rsidR="00CC3546" w:rsidRPr="00883F4B" w:rsidRDefault="00CC3546" w:rsidP="00500ABB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CC3546" w:rsidRPr="00883F4B" w:rsidRDefault="00CC3546" w:rsidP="00500ABB">
            <w:r>
              <w:t>无</w:t>
            </w:r>
          </w:p>
        </w:tc>
      </w:tr>
    </w:tbl>
    <w:p w:rsidR="00CC3546" w:rsidRPr="0038137F" w:rsidRDefault="00CC3546" w:rsidP="00CC3546">
      <w:pPr>
        <w:pStyle w:val="a0"/>
        <w:rPr>
          <w:lang w:val="x-none" w:eastAsia="x-none"/>
        </w:rPr>
      </w:pPr>
    </w:p>
    <w:p w:rsidR="0038137F" w:rsidRDefault="0038137F" w:rsidP="00E40ED7">
      <w:pPr>
        <w:pStyle w:val="4"/>
      </w:pPr>
      <w:r>
        <w:t>修改地区</w:t>
      </w:r>
      <w:r w:rsidR="00855D70">
        <w:rPr>
          <w:rFonts w:hint="eastAsia"/>
          <w:lang w:eastAsia="zh-CN"/>
        </w:rPr>
        <w:t>（二期）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38137F" w:rsidRPr="00883F4B" w:rsidTr="0038137F">
        <w:tc>
          <w:tcPr>
            <w:tcW w:w="1384" w:type="dxa"/>
            <w:shd w:val="clear" w:color="auto" w:fill="D9D9D9"/>
            <w:vAlign w:val="center"/>
          </w:tcPr>
          <w:p w:rsidR="0038137F" w:rsidRPr="00883F4B" w:rsidRDefault="0038137F" w:rsidP="0038137F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38137F" w:rsidRPr="00883F4B" w:rsidRDefault="001F65D3" w:rsidP="0038137F">
            <w:pPr>
              <w:rPr>
                <w:iCs/>
              </w:rPr>
            </w:pPr>
            <w:r>
              <w:rPr>
                <w:rFonts w:hint="eastAsia"/>
                <w:iCs/>
              </w:rPr>
              <w:t>T021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38137F" w:rsidRPr="00883F4B" w:rsidRDefault="0038137F" w:rsidP="0038137F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38137F" w:rsidRPr="00883F4B" w:rsidRDefault="0038137F" w:rsidP="0038137F">
            <w:pPr>
              <w:rPr>
                <w:iCs/>
              </w:rPr>
            </w:pPr>
          </w:p>
        </w:tc>
      </w:tr>
      <w:tr w:rsidR="0038137F" w:rsidRPr="00883F4B" w:rsidTr="0038137F">
        <w:tc>
          <w:tcPr>
            <w:tcW w:w="1384" w:type="dxa"/>
            <w:shd w:val="clear" w:color="auto" w:fill="D9D9D9"/>
            <w:vAlign w:val="center"/>
          </w:tcPr>
          <w:p w:rsidR="0038137F" w:rsidRPr="00883F4B" w:rsidRDefault="0038137F" w:rsidP="0038137F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38137F" w:rsidRPr="00883F4B" w:rsidRDefault="00B563C8" w:rsidP="0038137F">
            <w:pPr>
              <w:rPr>
                <w:iCs/>
              </w:rPr>
            </w:pPr>
            <w:r>
              <w:rPr>
                <w:iCs/>
              </w:rPr>
              <w:t>修改地区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38137F" w:rsidRPr="00883F4B" w:rsidRDefault="0038137F" w:rsidP="0038137F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38137F" w:rsidRPr="00883F4B" w:rsidRDefault="0038137F" w:rsidP="0038137F">
            <w:pPr>
              <w:rPr>
                <w:iCs/>
              </w:rPr>
            </w:pPr>
          </w:p>
        </w:tc>
      </w:tr>
      <w:tr w:rsidR="0038137F" w:rsidRPr="00883F4B" w:rsidTr="0038137F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38137F" w:rsidRPr="00883F4B" w:rsidRDefault="0038137F" w:rsidP="0038137F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38137F" w:rsidRPr="00883F4B" w:rsidRDefault="00B563C8" w:rsidP="0038137F">
            <w:r>
              <w:t>修改地区</w:t>
            </w:r>
            <w:r>
              <w:rPr>
                <w:rFonts w:hint="eastAsia"/>
              </w:rPr>
              <w:t>；</w:t>
            </w:r>
          </w:p>
        </w:tc>
      </w:tr>
      <w:tr w:rsidR="0038137F" w:rsidRPr="00883F4B" w:rsidTr="0038137F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38137F" w:rsidRPr="00883F4B" w:rsidRDefault="0038137F" w:rsidP="0038137F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38137F" w:rsidRDefault="00B563C8" w:rsidP="00092589">
            <w:pPr>
              <w:pStyle w:val="a8"/>
              <w:numPr>
                <w:ilvl w:val="0"/>
                <w:numId w:val="20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地区</w:t>
            </w:r>
            <w:r>
              <w:rPr>
                <w:rFonts w:hint="eastAsia"/>
                <w:lang w:val="en-US" w:eastAsia="zh-CN"/>
              </w:rPr>
              <w:t>：</w:t>
            </w:r>
            <w:r>
              <w:rPr>
                <w:lang w:val="en-US" w:eastAsia="zh-CN"/>
              </w:rPr>
              <w:t>点击进入修改页面</w:t>
            </w:r>
            <w:r>
              <w:rPr>
                <w:rFonts w:hint="eastAsia"/>
                <w:lang w:val="en-US" w:eastAsia="zh-CN"/>
              </w:rPr>
              <w:t>，</w:t>
            </w:r>
            <w:r>
              <w:rPr>
                <w:lang w:val="en-US" w:eastAsia="zh-CN"/>
              </w:rPr>
              <w:t>在地区列表中选择要修改的地区名称</w:t>
            </w:r>
            <w:r>
              <w:rPr>
                <w:rFonts w:hint="eastAsia"/>
                <w:lang w:val="en-US" w:eastAsia="zh-CN"/>
              </w:rPr>
              <w:t>；</w:t>
            </w:r>
          </w:p>
          <w:p w:rsidR="00B563C8" w:rsidRPr="00455322" w:rsidRDefault="00B563C8" w:rsidP="00092589">
            <w:pPr>
              <w:pStyle w:val="a8"/>
              <w:numPr>
                <w:ilvl w:val="0"/>
                <w:numId w:val="20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确认</w:t>
            </w:r>
            <w:r>
              <w:rPr>
                <w:rFonts w:hint="eastAsia"/>
                <w:lang w:val="en-US" w:eastAsia="zh-CN"/>
              </w:rPr>
              <w:t>：</w:t>
            </w:r>
            <w:r>
              <w:rPr>
                <w:lang w:val="en-US" w:eastAsia="zh-CN"/>
              </w:rPr>
              <w:t>返回个人信息</w:t>
            </w:r>
            <w:r>
              <w:rPr>
                <w:rFonts w:hint="eastAsia"/>
                <w:lang w:val="en-US" w:eastAsia="zh-CN"/>
              </w:rPr>
              <w:t>页面，刷新地区；</w:t>
            </w:r>
          </w:p>
        </w:tc>
      </w:tr>
      <w:tr w:rsidR="0038137F" w:rsidRPr="00883F4B" w:rsidTr="0038137F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38137F" w:rsidRPr="00883F4B" w:rsidRDefault="0038137F" w:rsidP="0038137F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38137F" w:rsidRPr="00883F4B" w:rsidRDefault="00B563C8" w:rsidP="00B563C8">
            <w:r>
              <w:t>无</w:t>
            </w:r>
          </w:p>
        </w:tc>
      </w:tr>
      <w:tr w:rsidR="0038137F" w:rsidRPr="00883F4B" w:rsidTr="0038137F">
        <w:tc>
          <w:tcPr>
            <w:tcW w:w="1384" w:type="dxa"/>
            <w:shd w:val="clear" w:color="auto" w:fill="D9D9D9"/>
            <w:vAlign w:val="center"/>
          </w:tcPr>
          <w:p w:rsidR="0038137F" w:rsidRPr="00883F4B" w:rsidRDefault="0038137F" w:rsidP="0038137F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38137F" w:rsidRPr="00FE4DC0" w:rsidRDefault="00B563C8" w:rsidP="0038137F">
            <w:pPr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t>无</w:t>
            </w:r>
          </w:p>
        </w:tc>
      </w:tr>
      <w:tr w:rsidR="0038137F" w:rsidRPr="00883F4B" w:rsidTr="0038137F">
        <w:tc>
          <w:tcPr>
            <w:tcW w:w="1384" w:type="dxa"/>
            <w:shd w:val="clear" w:color="auto" w:fill="D9D9D9"/>
            <w:vAlign w:val="center"/>
          </w:tcPr>
          <w:p w:rsidR="0038137F" w:rsidRPr="00883F4B" w:rsidRDefault="0038137F" w:rsidP="0038137F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38137F" w:rsidRPr="00883F4B" w:rsidRDefault="00B563C8" w:rsidP="0038137F">
            <w:pPr>
              <w:rPr>
                <w:bCs/>
                <w:iCs/>
              </w:rPr>
            </w:pPr>
            <w:r>
              <w:rPr>
                <w:bCs/>
                <w:iCs/>
              </w:rPr>
              <w:t>无</w:t>
            </w:r>
          </w:p>
        </w:tc>
      </w:tr>
      <w:tr w:rsidR="0038137F" w:rsidRPr="00883F4B" w:rsidTr="0038137F">
        <w:tc>
          <w:tcPr>
            <w:tcW w:w="1384" w:type="dxa"/>
            <w:shd w:val="clear" w:color="auto" w:fill="D9D9D9"/>
            <w:vAlign w:val="center"/>
          </w:tcPr>
          <w:p w:rsidR="0038137F" w:rsidRPr="00883F4B" w:rsidRDefault="0038137F" w:rsidP="0038137F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38137F" w:rsidRPr="00883F4B" w:rsidRDefault="00CC3546" w:rsidP="0038137F">
            <w:r>
              <w:rPr>
                <w:rFonts w:hint="eastAsia"/>
              </w:rPr>
              <w:t>加载</w:t>
            </w:r>
            <w:r>
              <w:t>柬埔寨国家省市列表；</w:t>
            </w:r>
          </w:p>
        </w:tc>
      </w:tr>
    </w:tbl>
    <w:p w:rsidR="00240F53" w:rsidRPr="0038137F" w:rsidRDefault="00240F53" w:rsidP="00240F53">
      <w:pPr>
        <w:pStyle w:val="a0"/>
        <w:rPr>
          <w:lang w:val="x-none" w:eastAsia="x-none"/>
        </w:rPr>
      </w:pPr>
    </w:p>
    <w:p w:rsidR="006F4BC4" w:rsidRDefault="00C1212D" w:rsidP="00E40ED7">
      <w:pPr>
        <w:pStyle w:val="4"/>
      </w:pPr>
      <w:r>
        <w:t>修改身份信息</w:t>
      </w:r>
      <w:r w:rsidR="00855D70">
        <w:rPr>
          <w:rFonts w:hint="eastAsia"/>
          <w:lang w:eastAsia="zh-CN"/>
        </w:rPr>
        <w:t>（二期）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6F4BC4" w:rsidRPr="00883F4B" w:rsidTr="00E27B5A">
        <w:tc>
          <w:tcPr>
            <w:tcW w:w="1384" w:type="dxa"/>
            <w:shd w:val="clear" w:color="auto" w:fill="D9D9D9"/>
            <w:vAlign w:val="center"/>
          </w:tcPr>
          <w:p w:rsidR="006F4BC4" w:rsidRPr="00883F4B" w:rsidRDefault="006F4BC4" w:rsidP="00E27B5A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6F4BC4" w:rsidRPr="00883F4B" w:rsidRDefault="001F65D3" w:rsidP="00E27B5A">
            <w:pPr>
              <w:rPr>
                <w:iCs/>
              </w:rPr>
            </w:pPr>
            <w:r>
              <w:rPr>
                <w:rFonts w:hint="eastAsia"/>
                <w:iCs/>
              </w:rPr>
              <w:t>T022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6F4BC4" w:rsidRPr="00883F4B" w:rsidRDefault="006F4BC4" w:rsidP="00E27B5A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6F4BC4" w:rsidRPr="00883F4B" w:rsidRDefault="006F4BC4" w:rsidP="00E27B5A">
            <w:pPr>
              <w:rPr>
                <w:iCs/>
              </w:rPr>
            </w:pPr>
          </w:p>
        </w:tc>
      </w:tr>
      <w:tr w:rsidR="006F4BC4" w:rsidRPr="00883F4B" w:rsidTr="00E27B5A">
        <w:tc>
          <w:tcPr>
            <w:tcW w:w="1384" w:type="dxa"/>
            <w:shd w:val="clear" w:color="auto" w:fill="D9D9D9"/>
            <w:vAlign w:val="center"/>
          </w:tcPr>
          <w:p w:rsidR="006F4BC4" w:rsidRPr="00883F4B" w:rsidRDefault="006F4BC4" w:rsidP="00E27B5A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6F4BC4" w:rsidRPr="00883F4B" w:rsidRDefault="006F4BC4" w:rsidP="00E27B5A">
            <w:pPr>
              <w:rPr>
                <w:iCs/>
              </w:rPr>
            </w:pPr>
            <w:r>
              <w:rPr>
                <w:iCs/>
              </w:rPr>
              <w:t>用户身份验证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6F4BC4" w:rsidRPr="00883F4B" w:rsidRDefault="006F4BC4" w:rsidP="00E27B5A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6F4BC4" w:rsidRPr="00883F4B" w:rsidRDefault="006F4BC4" w:rsidP="00E27B5A">
            <w:pPr>
              <w:rPr>
                <w:iCs/>
              </w:rPr>
            </w:pPr>
          </w:p>
        </w:tc>
      </w:tr>
      <w:tr w:rsidR="006F4BC4" w:rsidRPr="00883F4B" w:rsidTr="00E27B5A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6F4BC4" w:rsidRPr="00883F4B" w:rsidRDefault="006F4BC4" w:rsidP="00E27B5A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6F4BC4" w:rsidRPr="00883F4B" w:rsidRDefault="006F4BC4" w:rsidP="00E27B5A">
            <w:r>
              <w:t>进行身份验证</w:t>
            </w:r>
          </w:p>
        </w:tc>
      </w:tr>
      <w:tr w:rsidR="006F4BC4" w:rsidRPr="00883F4B" w:rsidTr="00E27B5A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6F4BC4" w:rsidRPr="00883F4B" w:rsidRDefault="006F4BC4" w:rsidP="00E27B5A">
            <w:r w:rsidRPr="00883F4B">
              <w:rPr>
                <w:rFonts w:hint="eastAsia"/>
              </w:rPr>
              <w:lastRenderedPageBreak/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6F4BC4" w:rsidRDefault="006F4BC4" w:rsidP="00092589">
            <w:pPr>
              <w:pStyle w:val="a8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输入身份信息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点击真实姓名或证件</w:t>
            </w:r>
            <w:r>
              <w:rPr>
                <w:rFonts w:hint="eastAsia"/>
                <w:lang w:eastAsia="zh-CN"/>
              </w:rPr>
              <w:t>ID</w:t>
            </w:r>
            <w:r>
              <w:rPr>
                <w:rFonts w:hint="eastAsia"/>
                <w:lang w:eastAsia="zh-CN"/>
              </w:rPr>
              <w:t>进入身份信息填写页面</w:t>
            </w:r>
          </w:p>
          <w:p w:rsidR="006F4BC4" w:rsidRDefault="006F4BC4" w:rsidP="00092589">
            <w:pPr>
              <w:pStyle w:val="a8"/>
              <w:numPr>
                <w:ilvl w:val="0"/>
                <w:numId w:val="23"/>
              </w:numPr>
              <w:ind w:firstLineChars="0"/>
            </w:pPr>
            <w:r>
              <w:rPr>
                <w:rFonts w:hint="eastAsia"/>
              </w:rPr>
              <w:t>真实姓名</w:t>
            </w:r>
            <w:r>
              <w:rPr>
                <w:rFonts w:hint="eastAsia"/>
                <w:lang w:eastAsia="zh-CN"/>
              </w:rPr>
              <w:t>：文本框编辑</w:t>
            </w:r>
            <w:r w:rsidR="00AC5C11">
              <w:rPr>
                <w:rFonts w:hint="eastAsia"/>
                <w:lang w:eastAsia="zh-CN"/>
              </w:rPr>
              <w:t>，限输入英文，柬文；其他字符不可；</w:t>
            </w:r>
          </w:p>
          <w:p w:rsidR="006F4BC4" w:rsidRDefault="006F4BC4" w:rsidP="00092589">
            <w:pPr>
              <w:pStyle w:val="a8"/>
              <w:numPr>
                <w:ilvl w:val="0"/>
                <w:numId w:val="23"/>
              </w:numPr>
              <w:ind w:firstLineChars="0"/>
            </w:pPr>
            <w:r>
              <w:t>证件号码</w:t>
            </w:r>
            <w:r>
              <w:rPr>
                <w:rFonts w:hint="eastAsia"/>
                <w:lang w:eastAsia="zh-CN"/>
              </w:rPr>
              <w:t>：文本框编辑</w:t>
            </w:r>
            <w:r w:rsidR="00AC5C11">
              <w:rPr>
                <w:rFonts w:hint="eastAsia"/>
                <w:lang w:eastAsia="zh-CN"/>
              </w:rPr>
              <w:t>，限数字和英文字母；其他字符不可；</w:t>
            </w:r>
          </w:p>
          <w:p w:rsidR="002C52CE" w:rsidRDefault="00A30BF7" w:rsidP="00092589">
            <w:pPr>
              <w:pStyle w:val="a8"/>
              <w:numPr>
                <w:ilvl w:val="0"/>
                <w:numId w:val="23"/>
              </w:numPr>
              <w:ind w:firstLineChars="0"/>
            </w:pPr>
            <w:r>
              <w:rPr>
                <w:rFonts w:hint="eastAsia"/>
                <w:lang w:eastAsia="zh-CN"/>
              </w:rPr>
              <w:t>支付密码</w:t>
            </w:r>
            <w:r w:rsidR="002C52CE">
              <w:rPr>
                <w:lang w:eastAsia="zh-CN"/>
              </w:rPr>
              <w:t>：</w:t>
            </w:r>
            <w:r>
              <w:rPr>
                <w:rFonts w:hint="eastAsia"/>
                <w:lang w:eastAsia="zh-CN"/>
              </w:rPr>
              <w:t>每次修改身份信息时需要输入支付密码</w:t>
            </w:r>
            <w:r w:rsidR="002C52CE">
              <w:rPr>
                <w:lang w:eastAsia="zh-CN"/>
              </w:rPr>
              <w:t>；</w:t>
            </w:r>
            <w:r w:rsidR="002C52CE">
              <w:rPr>
                <w:rFonts w:hint="eastAsia"/>
                <w:lang w:eastAsia="zh-CN"/>
              </w:rPr>
              <w:t>（</w:t>
            </w:r>
            <w:r w:rsidR="002C52CE">
              <w:rPr>
                <w:rFonts w:hint="eastAsia"/>
                <w:lang w:eastAsia="zh-CN"/>
              </w:rPr>
              <w:t xml:space="preserve"> </w:t>
            </w:r>
            <w:r w:rsidR="002C52CE">
              <w:rPr>
                <w:rFonts w:hint="eastAsia"/>
                <w:lang w:eastAsia="zh-CN"/>
              </w:rPr>
              <w:t>初次填写</w:t>
            </w:r>
            <w:r w:rsidR="005D5F68">
              <w:rPr>
                <w:rFonts w:hint="eastAsia"/>
                <w:lang w:eastAsia="zh-CN"/>
              </w:rPr>
              <w:t>信息</w:t>
            </w:r>
            <w:r w:rsidR="002C52CE">
              <w:rPr>
                <w:rFonts w:hint="eastAsia"/>
                <w:lang w:eastAsia="zh-CN"/>
              </w:rPr>
              <w:t>时</w:t>
            </w:r>
            <w:r>
              <w:rPr>
                <w:lang w:eastAsia="zh-CN"/>
              </w:rPr>
              <w:t>无需支付密</w:t>
            </w:r>
            <w:r w:rsidR="002C52CE">
              <w:rPr>
                <w:lang w:eastAsia="zh-CN"/>
              </w:rPr>
              <w:t>码</w:t>
            </w:r>
            <w:r w:rsidR="002C52CE">
              <w:rPr>
                <w:rFonts w:hint="eastAsia"/>
                <w:lang w:eastAsia="zh-CN"/>
              </w:rPr>
              <w:t>）</w:t>
            </w:r>
          </w:p>
          <w:p w:rsidR="006F4BC4" w:rsidRDefault="006F4BC4" w:rsidP="00092589">
            <w:pPr>
              <w:pStyle w:val="a8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确认身份信息</w:t>
            </w:r>
          </w:p>
          <w:p w:rsidR="006F4BC4" w:rsidRDefault="004A21C7" w:rsidP="00092589">
            <w:pPr>
              <w:pStyle w:val="a8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真实姓名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显示名字</w:t>
            </w:r>
            <w:r>
              <w:rPr>
                <w:rFonts w:hint="eastAsia"/>
                <w:lang w:eastAsia="zh-CN"/>
              </w:rPr>
              <w:t>，姓用</w:t>
            </w:r>
            <w:r>
              <w:rPr>
                <w:rFonts w:hint="eastAsia"/>
                <w:lang w:eastAsia="zh-CN"/>
              </w:rPr>
              <w:t>*</w:t>
            </w:r>
            <w:r>
              <w:rPr>
                <w:rFonts w:hint="eastAsia"/>
                <w:lang w:eastAsia="zh-CN"/>
              </w:rPr>
              <w:t>代替；</w:t>
            </w:r>
          </w:p>
          <w:p w:rsidR="004A21C7" w:rsidRDefault="004A21C7" w:rsidP="00092589">
            <w:pPr>
              <w:pStyle w:val="a8"/>
              <w:numPr>
                <w:ilvl w:val="0"/>
                <w:numId w:val="24"/>
              </w:numPr>
              <w:ind w:firstLineChars="0"/>
            </w:pPr>
            <w:r>
              <w:rPr>
                <w:lang w:eastAsia="zh-CN"/>
              </w:rPr>
              <w:t>证明号码</w:t>
            </w:r>
            <w:r>
              <w:rPr>
                <w:rFonts w:hint="eastAsia"/>
                <w:lang w:eastAsia="zh-CN"/>
              </w:rPr>
              <w:t>：显示证件号码的后</w:t>
            </w:r>
            <w:r>
              <w:rPr>
                <w:rFonts w:hint="eastAsia"/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位；</w:t>
            </w:r>
          </w:p>
          <w:p w:rsidR="004A21C7" w:rsidRPr="00B77EE6" w:rsidRDefault="004A21C7" w:rsidP="00092589">
            <w:pPr>
              <w:pStyle w:val="a8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确认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返回个人信息页面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刷新身份信息</w:t>
            </w:r>
            <w:r>
              <w:rPr>
                <w:rFonts w:hint="eastAsia"/>
                <w:lang w:eastAsia="zh-CN"/>
              </w:rPr>
              <w:t>；</w:t>
            </w:r>
          </w:p>
        </w:tc>
      </w:tr>
      <w:tr w:rsidR="006F4BC4" w:rsidRPr="00883F4B" w:rsidTr="00E27B5A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6F4BC4" w:rsidRPr="00883F4B" w:rsidRDefault="006F4BC4" w:rsidP="00E27B5A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6F4BC4" w:rsidRPr="00883F4B" w:rsidRDefault="004A21C7" w:rsidP="00E27B5A">
            <w:r>
              <w:t>身份验证成功</w:t>
            </w:r>
            <w:r>
              <w:rPr>
                <w:rFonts w:hint="eastAsia"/>
              </w:rPr>
              <w:t>！</w:t>
            </w:r>
          </w:p>
        </w:tc>
      </w:tr>
      <w:tr w:rsidR="006F4BC4" w:rsidRPr="00883F4B" w:rsidTr="00E27B5A">
        <w:tc>
          <w:tcPr>
            <w:tcW w:w="1384" w:type="dxa"/>
            <w:shd w:val="clear" w:color="auto" w:fill="D9D9D9"/>
            <w:vAlign w:val="center"/>
          </w:tcPr>
          <w:p w:rsidR="006F4BC4" w:rsidRPr="00883F4B" w:rsidRDefault="006F4BC4" w:rsidP="00E27B5A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6F4BC4" w:rsidRPr="00FE4DC0" w:rsidRDefault="006F4BC4" w:rsidP="00E27B5A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无</w:t>
            </w:r>
          </w:p>
        </w:tc>
      </w:tr>
      <w:tr w:rsidR="006F4BC4" w:rsidRPr="00883F4B" w:rsidTr="00E27B5A">
        <w:tc>
          <w:tcPr>
            <w:tcW w:w="1384" w:type="dxa"/>
            <w:shd w:val="clear" w:color="auto" w:fill="D9D9D9"/>
            <w:vAlign w:val="center"/>
          </w:tcPr>
          <w:p w:rsidR="006F4BC4" w:rsidRPr="00883F4B" w:rsidRDefault="006F4BC4" w:rsidP="00E27B5A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6F4BC4" w:rsidRPr="00AC5C11" w:rsidRDefault="00AC5C11" w:rsidP="00E27B5A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输入真实姓名和身份</w:t>
            </w:r>
            <w:r>
              <w:rPr>
                <w:rFonts w:hint="eastAsia"/>
                <w:bCs/>
                <w:iCs/>
              </w:rPr>
              <w:t>ID</w:t>
            </w:r>
            <w:r>
              <w:rPr>
                <w:rFonts w:hint="eastAsia"/>
                <w:bCs/>
                <w:iCs/>
              </w:rPr>
              <w:t>后，点击提交进行校验，当输入特殊字符时提示“姓名输入错误！”</w:t>
            </w:r>
          </w:p>
        </w:tc>
      </w:tr>
      <w:tr w:rsidR="006F4BC4" w:rsidRPr="00883F4B" w:rsidTr="00E27B5A">
        <w:tc>
          <w:tcPr>
            <w:tcW w:w="1384" w:type="dxa"/>
            <w:shd w:val="clear" w:color="auto" w:fill="D9D9D9"/>
            <w:vAlign w:val="center"/>
          </w:tcPr>
          <w:p w:rsidR="006F4BC4" w:rsidRPr="00883F4B" w:rsidRDefault="006F4BC4" w:rsidP="00E27B5A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6F4BC4" w:rsidRPr="00883F4B" w:rsidRDefault="004A21C7" w:rsidP="00A30BF7">
            <w:r>
              <w:t>身份验证</w:t>
            </w:r>
            <w:r w:rsidR="00A30BF7">
              <w:t>每次修改时需要填写支付密码</w:t>
            </w:r>
            <w:r w:rsidR="00A30BF7">
              <w:rPr>
                <w:rFonts w:hint="eastAsia"/>
              </w:rPr>
              <w:t>；</w:t>
            </w:r>
          </w:p>
        </w:tc>
      </w:tr>
    </w:tbl>
    <w:p w:rsidR="00817DAC" w:rsidRDefault="00817DAC" w:rsidP="00E40ED7">
      <w:pPr>
        <w:pStyle w:val="4"/>
      </w:pPr>
      <w:r>
        <w:t>修改绑定手机</w:t>
      </w:r>
      <w:r w:rsidR="00855D70">
        <w:rPr>
          <w:rFonts w:hint="eastAsia"/>
          <w:lang w:eastAsia="zh-CN"/>
        </w:rPr>
        <w:t>（二期）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817DAC" w:rsidRPr="00883F4B" w:rsidTr="0038137F"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817DAC" w:rsidRPr="00883F4B" w:rsidRDefault="001F65D3" w:rsidP="0038137F">
            <w:pPr>
              <w:rPr>
                <w:iCs/>
              </w:rPr>
            </w:pPr>
            <w:r>
              <w:rPr>
                <w:rFonts w:hint="eastAsia"/>
                <w:iCs/>
              </w:rPr>
              <w:t>T023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817DAC" w:rsidRPr="00883F4B" w:rsidRDefault="00817DAC" w:rsidP="0038137F">
            <w:pPr>
              <w:rPr>
                <w:iCs/>
              </w:rPr>
            </w:pPr>
          </w:p>
        </w:tc>
      </w:tr>
      <w:tr w:rsidR="00817DAC" w:rsidRPr="00883F4B" w:rsidTr="0038137F"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817DAC" w:rsidRPr="00883F4B" w:rsidRDefault="00B563C8" w:rsidP="0038137F">
            <w:pPr>
              <w:rPr>
                <w:iCs/>
              </w:rPr>
            </w:pPr>
            <w:r>
              <w:rPr>
                <w:iCs/>
              </w:rPr>
              <w:t>修改手机号码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817DAC" w:rsidRPr="00883F4B" w:rsidRDefault="00817DAC" w:rsidP="0038137F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817DAC" w:rsidRPr="00883F4B" w:rsidRDefault="00817DAC" w:rsidP="0038137F">
            <w:pPr>
              <w:rPr>
                <w:iCs/>
              </w:rPr>
            </w:pPr>
          </w:p>
        </w:tc>
      </w:tr>
      <w:tr w:rsidR="00817DAC" w:rsidRPr="00883F4B" w:rsidTr="0038137F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817DAC" w:rsidRPr="00883F4B" w:rsidRDefault="00B563C8" w:rsidP="0038137F">
            <w:r>
              <w:t>修改绑定手机号码</w:t>
            </w:r>
          </w:p>
        </w:tc>
      </w:tr>
      <w:tr w:rsidR="00817DAC" w:rsidRPr="00883F4B" w:rsidTr="0038137F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817DAC" w:rsidRDefault="00BC7C12" w:rsidP="00092589">
            <w:pPr>
              <w:pStyle w:val="a8"/>
              <w:numPr>
                <w:ilvl w:val="0"/>
                <w:numId w:val="21"/>
              </w:numPr>
              <w:ind w:firstLineChars="0"/>
            </w:pPr>
            <w:r>
              <w:t>输入登录密码</w:t>
            </w:r>
            <w:r>
              <w:rPr>
                <w:rFonts w:hint="eastAsia"/>
                <w:lang w:eastAsia="zh-CN"/>
              </w:rPr>
              <w:t>：先输入登录密码，验证通过后进入修改页面；</w:t>
            </w:r>
          </w:p>
          <w:p w:rsidR="00BC7C12" w:rsidRDefault="00BC7C12" w:rsidP="00092589">
            <w:pPr>
              <w:pStyle w:val="a8"/>
              <w:numPr>
                <w:ilvl w:val="0"/>
                <w:numId w:val="21"/>
              </w:numPr>
              <w:ind w:firstLineChars="0"/>
            </w:pPr>
            <w:r>
              <w:t>修改手机号页面</w:t>
            </w:r>
            <w:r>
              <w:rPr>
                <w:rFonts w:hint="eastAsia"/>
                <w:lang w:eastAsia="zh-CN"/>
              </w:rPr>
              <w:t>：</w:t>
            </w:r>
          </w:p>
          <w:p w:rsidR="00BC7C12" w:rsidRDefault="00BC7C12" w:rsidP="00092589">
            <w:pPr>
              <w:pStyle w:val="a8"/>
              <w:numPr>
                <w:ilvl w:val="0"/>
                <w:numId w:val="25"/>
              </w:numPr>
              <w:ind w:firstLineChars="0"/>
            </w:pPr>
            <w:r>
              <w:t>原手机号码</w:t>
            </w:r>
            <w:r>
              <w:rPr>
                <w:rFonts w:hint="eastAsia"/>
                <w:lang w:eastAsia="zh-CN"/>
              </w:rPr>
              <w:t>：显示已绑定的手机号码，前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位和后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位，其他用</w:t>
            </w:r>
            <w:r>
              <w:rPr>
                <w:rFonts w:hint="eastAsia"/>
                <w:lang w:eastAsia="zh-CN"/>
              </w:rPr>
              <w:t>*</w:t>
            </w:r>
            <w:r>
              <w:rPr>
                <w:rFonts w:hint="eastAsia"/>
                <w:lang w:eastAsia="zh-CN"/>
              </w:rPr>
              <w:t>代替；</w:t>
            </w:r>
          </w:p>
          <w:p w:rsidR="00BC7C12" w:rsidRDefault="00BC7C12" w:rsidP="00092589">
            <w:pPr>
              <w:pStyle w:val="a8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国家区域</w:t>
            </w:r>
            <w:r>
              <w:rPr>
                <w:rFonts w:hint="eastAsia"/>
                <w:lang w:eastAsia="zh-CN"/>
              </w:rPr>
              <w:t>：选择手机号码所在区域，点击加载“地区列表”</w:t>
            </w:r>
          </w:p>
          <w:p w:rsidR="00BC7C12" w:rsidRDefault="00BC7C12" w:rsidP="00092589">
            <w:pPr>
              <w:pStyle w:val="a8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新手机号码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填写新的手机号码</w:t>
            </w:r>
            <w:r>
              <w:rPr>
                <w:rFonts w:hint="eastAsia"/>
                <w:lang w:eastAsia="zh-CN"/>
              </w:rPr>
              <w:t>；</w:t>
            </w:r>
            <w:r>
              <w:rPr>
                <w:rFonts w:hint="eastAsia"/>
              </w:rPr>
              <w:t>显示所有数字</w:t>
            </w:r>
            <w:r>
              <w:rPr>
                <w:rFonts w:hint="eastAsia"/>
                <w:lang w:eastAsia="zh-CN"/>
              </w:rPr>
              <w:t>；</w:t>
            </w:r>
            <w:r w:rsidR="00AC5C11">
              <w:rPr>
                <w:rFonts w:hint="eastAsia"/>
                <w:lang w:eastAsia="zh-CN"/>
              </w:rPr>
              <w:t>限数字；其他字符不可；</w:t>
            </w:r>
          </w:p>
          <w:p w:rsidR="00BC7C12" w:rsidRDefault="00BC7C12" w:rsidP="00092589">
            <w:pPr>
              <w:pStyle w:val="a8"/>
              <w:numPr>
                <w:ilvl w:val="0"/>
                <w:numId w:val="25"/>
              </w:numPr>
              <w:ind w:firstLineChars="0"/>
            </w:pPr>
            <w:r>
              <w:rPr>
                <w:lang w:eastAsia="zh-CN"/>
              </w:rPr>
              <w:t>发送验证码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当填写完整手机号码后，该按钮可用，点击发送验证码，有效期</w:t>
            </w:r>
            <w:r>
              <w:rPr>
                <w:rFonts w:hint="eastAsia"/>
              </w:rPr>
              <w:t>60s</w:t>
            </w:r>
            <w:r>
              <w:rPr>
                <w:rFonts w:hint="eastAsia"/>
              </w:rPr>
              <w:t>，过期后变为</w:t>
            </w:r>
            <w:r>
              <w:rPr>
                <w:rFonts w:hint="eastAsia"/>
                <w:lang w:eastAsia="zh-CN"/>
              </w:rPr>
              <w:t>“</w:t>
            </w:r>
            <w:r>
              <w:rPr>
                <w:rFonts w:hint="eastAsia"/>
              </w:rPr>
              <w:t>重新发送</w:t>
            </w:r>
            <w:r>
              <w:rPr>
                <w:rFonts w:hint="eastAsia"/>
                <w:lang w:eastAsia="zh-CN"/>
              </w:rPr>
              <w:t>”</w:t>
            </w:r>
            <w:r>
              <w:rPr>
                <w:rFonts w:hint="eastAsia"/>
              </w:rPr>
              <w:t>再次点击可重新发送验证码；</w:t>
            </w:r>
          </w:p>
          <w:p w:rsidR="00BC7C12" w:rsidRDefault="00BC7C12" w:rsidP="00092589">
            <w:pPr>
              <w:pStyle w:val="a8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验证码</w:t>
            </w:r>
            <w:r>
              <w:rPr>
                <w:rFonts w:hint="eastAsia"/>
                <w:lang w:eastAsia="zh-CN"/>
              </w:rPr>
              <w:t>：新手机号码收到的验证码；</w:t>
            </w:r>
          </w:p>
          <w:p w:rsidR="00BC7C12" w:rsidRPr="00B77EE6" w:rsidRDefault="00BC7C12" w:rsidP="00092589">
            <w:pPr>
              <w:pStyle w:val="a8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提交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提交所有信息</w:t>
            </w:r>
            <w:r>
              <w:rPr>
                <w:rFonts w:hint="eastAsia"/>
                <w:lang w:eastAsia="zh-CN"/>
              </w:rPr>
              <w:t>，返回个人信息页面，刷新手机号码；</w:t>
            </w:r>
          </w:p>
        </w:tc>
      </w:tr>
      <w:tr w:rsidR="00817DAC" w:rsidRPr="00883F4B" w:rsidTr="0038137F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lastRenderedPageBreak/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817DAC" w:rsidRDefault="00BC7C12" w:rsidP="0038137F">
            <w:r>
              <w:t>修改成功</w:t>
            </w:r>
            <w:r>
              <w:rPr>
                <w:rFonts w:hint="eastAsia"/>
              </w:rPr>
              <w:t>！</w:t>
            </w:r>
          </w:p>
          <w:p w:rsidR="00BC7C12" w:rsidRPr="00883F4B" w:rsidRDefault="00BC7C12" w:rsidP="0038137F">
            <w:r>
              <w:t>修改失败</w:t>
            </w:r>
            <w:r>
              <w:rPr>
                <w:rFonts w:hint="eastAsia"/>
              </w:rPr>
              <w:t>！</w:t>
            </w:r>
          </w:p>
        </w:tc>
      </w:tr>
      <w:tr w:rsidR="00817DAC" w:rsidRPr="00883F4B" w:rsidTr="0038137F"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817DAC" w:rsidRPr="00FE4DC0" w:rsidRDefault="00817DAC" w:rsidP="0038137F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无</w:t>
            </w:r>
          </w:p>
        </w:tc>
      </w:tr>
      <w:tr w:rsidR="00817DAC" w:rsidRPr="00883F4B" w:rsidTr="0038137F"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BC7C12" w:rsidRDefault="00BC7C12" w:rsidP="0038137F">
            <w:pPr>
              <w:rPr>
                <w:bCs/>
                <w:iCs/>
              </w:rPr>
            </w:pPr>
            <w:r>
              <w:rPr>
                <w:bCs/>
                <w:iCs/>
              </w:rPr>
              <w:t>登录密码是否正确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正确后才能进行修改手机号码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错误时提示</w:t>
            </w:r>
            <w:r>
              <w:rPr>
                <w:rFonts w:hint="eastAsia"/>
                <w:bCs/>
                <w:iCs/>
              </w:rPr>
              <w:t>“登录密码错误，请重试”；</w:t>
            </w:r>
          </w:p>
          <w:p w:rsidR="00AC5C11" w:rsidRDefault="00AC5C11" w:rsidP="0038137F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提交时，验证输入的手机验证码是否有特殊字符，存在特殊字符时提示：“手机号码输入错误！”</w:t>
            </w:r>
          </w:p>
          <w:p w:rsidR="00AC5C11" w:rsidRPr="00883F4B" w:rsidRDefault="00AC5C11" w:rsidP="0038137F">
            <w:pPr>
              <w:rPr>
                <w:bCs/>
                <w:iCs/>
              </w:rPr>
            </w:pPr>
            <w:r>
              <w:rPr>
                <w:bCs/>
                <w:iCs/>
              </w:rPr>
              <w:t>提交时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验证输入的验证码是否正确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当输入的验证码存在特殊字符或不正确时提示</w:t>
            </w:r>
            <w:r>
              <w:rPr>
                <w:rFonts w:hint="eastAsia"/>
                <w:bCs/>
                <w:iCs/>
              </w:rPr>
              <w:t>：“验证码输入错误！”</w:t>
            </w:r>
          </w:p>
        </w:tc>
      </w:tr>
      <w:tr w:rsidR="00817DAC" w:rsidRPr="00883F4B" w:rsidTr="0038137F">
        <w:tc>
          <w:tcPr>
            <w:tcW w:w="1384" w:type="dxa"/>
            <w:shd w:val="clear" w:color="auto" w:fill="D9D9D9"/>
            <w:vAlign w:val="center"/>
          </w:tcPr>
          <w:p w:rsidR="00817DAC" w:rsidRPr="00883F4B" w:rsidRDefault="00817DAC" w:rsidP="0038137F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817DAC" w:rsidRPr="00883F4B" w:rsidRDefault="00BC7C12" w:rsidP="0038137F">
            <w:r>
              <w:t>无</w:t>
            </w:r>
          </w:p>
        </w:tc>
      </w:tr>
    </w:tbl>
    <w:p w:rsidR="006F6DB2" w:rsidRDefault="006F6DB2" w:rsidP="00E40ED7">
      <w:pPr>
        <w:pStyle w:val="3"/>
      </w:pPr>
      <w:r>
        <w:t>充值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B77EE6" w:rsidRPr="00883F4B" w:rsidTr="007955CD">
        <w:tc>
          <w:tcPr>
            <w:tcW w:w="1384" w:type="dxa"/>
            <w:shd w:val="clear" w:color="auto" w:fill="D9D9D9"/>
            <w:vAlign w:val="center"/>
          </w:tcPr>
          <w:p w:rsidR="00B77EE6" w:rsidRPr="00883F4B" w:rsidRDefault="00B77EE6" w:rsidP="007955CD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B77EE6" w:rsidRPr="00883F4B" w:rsidRDefault="001F65D3" w:rsidP="007955CD">
            <w:pPr>
              <w:rPr>
                <w:iCs/>
              </w:rPr>
            </w:pPr>
            <w:r>
              <w:rPr>
                <w:rFonts w:hint="eastAsia"/>
                <w:iCs/>
              </w:rPr>
              <w:t>T024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B77EE6" w:rsidRPr="00883F4B" w:rsidRDefault="00B77EE6" w:rsidP="007955CD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B77EE6" w:rsidRPr="00883F4B" w:rsidRDefault="00B77EE6" w:rsidP="007955CD">
            <w:pPr>
              <w:rPr>
                <w:iCs/>
              </w:rPr>
            </w:pPr>
          </w:p>
        </w:tc>
      </w:tr>
      <w:tr w:rsidR="00B77EE6" w:rsidRPr="00883F4B" w:rsidTr="007955CD">
        <w:tc>
          <w:tcPr>
            <w:tcW w:w="1384" w:type="dxa"/>
            <w:shd w:val="clear" w:color="auto" w:fill="D9D9D9"/>
            <w:vAlign w:val="center"/>
          </w:tcPr>
          <w:p w:rsidR="00B77EE6" w:rsidRPr="00883F4B" w:rsidRDefault="00B77EE6" w:rsidP="007955CD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B77EE6" w:rsidRPr="00883F4B" w:rsidRDefault="00803B52" w:rsidP="007955CD">
            <w:pPr>
              <w:rPr>
                <w:iCs/>
              </w:rPr>
            </w:pPr>
            <w:r>
              <w:rPr>
                <w:rFonts w:hint="eastAsia"/>
                <w:iCs/>
              </w:rPr>
              <w:t>往账户余额充值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B77EE6" w:rsidRPr="00883F4B" w:rsidRDefault="00B77EE6" w:rsidP="007955CD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B77EE6" w:rsidRPr="00883F4B" w:rsidRDefault="00B77EE6" w:rsidP="007955CD">
            <w:pPr>
              <w:rPr>
                <w:iCs/>
              </w:rPr>
            </w:pPr>
          </w:p>
        </w:tc>
      </w:tr>
      <w:tr w:rsidR="00B77EE6" w:rsidRPr="00883F4B" w:rsidTr="007955CD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B77EE6" w:rsidRPr="00883F4B" w:rsidRDefault="00B77EE6" w:rsidP="007955CD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B77EE6" w:rsidRPr="00883F4B" w:rsidRDefault="00803B52" w:rsidP="007955CD">
            <w:r>
              <w:rPr>
                <w:rFonts w:hint="eastAsia"/>
              </w:rPr>
              <w:t>给账户余额充值购彩使用；</w:t>
            </w:r>
            <w:r w:rsidR="00942920">
              <w:rPr>
                <w:rFonts w:hint="eastAsia"/>
              </w:rPr>
              <w:t>初次使用充值功能需要设置资金密码；</w:t>
            </w:r>
          </w:p>
        </w:tc>
      </w:tr>
      <w:tr w:rsidR="00B77EE6" w:rsidRPr="00883F4B" w:rsidTr="007955CD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B77EE6" w:rsidRPr="00883F4B" w:rsidRDefault="00B77EE6" w:rsidP="007955CD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942920" w:rsidRPr="0053413A" w:rsidRDefault="00942920" w:rsidP="00092589">
            <w:pPr>
              <w:pStyle w:val="a8"/>
              <w:numPr>
                <w:ilvl w:val="0"/>
                <w:numId w:val="12"/>
              </w:numPr>
              <w:ind w:firstLineChars="0"/>
              <w:rPr>
                <w:color w:val="FF0000"/>
              </w:rPr>
            </w:pPr>
            <w:r>
              <w:t>设置资金密码</w:t>
            </w:r>
            <w:r w:rsidR="0053413A">
              <w:rPr>
                <w:rFonts w:hint="eastAsia"/>
                <w:lang w:eastAsia="zh-CN"/>
              </w:rPr>
              <w:t>：初次使用充值功能</w:t>
            </w:r>
            <w:r>
              <w:rPr>
                <w:rFonts w:hint="eastAsia"/>
                <w:lang w:eastAsia="zh-CN"/>
              </w:rPr>
              <w:t>，要求设置资金密码和密保问题；</w:t>
            </w:r>
            <w:r w:rsidR="0053413A" w:rsidRPr="0053413A">
              <w:rPr>
                <w:rFonts w:hint="eastAsia"/>
                <w:color w:val="FF0000"/>
                <w:lang w:eastAsia="zh-CN"/>
              </w:rPr>
              <w:t>（二期）</w:t>
            </w:r>
          </w:p>
          <w:p w:rsidR="00942920" w:rsidRDefault="00942920" w:rsidP="00092589">
            <w:pPr>
              <w:pStyle w:val="a8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输入支付密码</w:t>
            </w:r>
            <w:r>
              <w:rPr>
                <w:rFonts w:hint="eastAsia"/>
                <w:lang w:eastAsia="zh-CN"/>
              </w:rPr>
              <w:t>：</w:t>
            </w:r>
            <w:r w:rsidR="00823C1D">
              <w:rPr>
                <w:rFonts w:hint="eastAsia"/>
                <w:lang w:eastAsia="zh-CN"/>
              </w:rPr>
              <w:t>6-10</w:t>
            </w:r>
            <w:r w:rsidR="00823C1D">
              <w:rPr>
                <w:rFonts w:hint="eastAsia"/>
                <w:lang w:eastAsia="zh-CN"/>
              </w:rPr>
              <w:t>位数字密码；</w:t>
            </w:r>
            <w:r w:rsidR="00AC5C11">
              <w:rPr>
                <w:rFonts w:hint="eastAsia"/>
                <w:lang w:eastAsia="zh-CN"/>
              </w:rPr>
              <w:t>限数字，其他字符不可；</w:t>
            </w:r>
          </w:p>
          <w:p w:rsidR="00942920" w:rsidRDefault="00942920" w:rsidP="00092589">
            <w:pPr>
              <w:pStyle w:val="a8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再次输入支付密码</w:t>
            </w:r>
            <w:r>
              <w:rPr>
                <w:rFonts w:hint="eastAsia"/>
                <w:lang w:eastAsia="zh-CN"/>
              </w:rPr>
              <w:t>：</w:t>
            </w:r>
            <w:r w:rsidR="00823C1D">
              <w:rPr>
                <w:rFonts w:hint="eastAsia"/>
                <w:lang w:eastAsia="zh-CN"/>
              </w:rPr>
              <w:t>两次输入必须一致；</w:t>
            </w:r>
          </w:p>
          <w:p w:rsidR="00AC5C11" w:rsidRDefault="00AC5C11" w:rsidP="00092589">
            <w:pPr>
              <w:pStyle w:val="a8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  <w:lang w:eastAsia="zh-CN"/>
              </w:rPr>
              <w:t>提交：提交成功进入这是密保问题页面；</w:t>
            </w:r>
          </w:p>
          <w:p w:rsidR="00942920" w:rsidRPr="0053413A" w:rsidRDefault="00942920" w:rsidP="00092589">
            <w:pPr>
              <w:pStyle w:val="a8"/>
              <w:numPr>
                <w:ilvl w:val="0"/>
                <w:numId w:val="12"/>
              </w:numPr>
              <w:ind w:firstLineChars="0"/>
              <w:rPr>
                <w:color w:val="FF0000"/>
              </w:rPr>
            </w:pPr>
            <w:r>
              <w:rPr>
                <w:rFonts w:hint="eastAsia"/>
              </w:rPr>
              <w:t>设置密保问题</w:t>
            </w:r>
            <w:r>
              <w:rPr>
                <w:rFonts w:hint="eastAsia"/>
                <w:lang w:eastAsia="zh-CN"/>
              </w:rPr>
              <w:t>:</w:t>
            </w:r>
            <w:r>
              <w:rPr>
                <w:rFonts w:hint="eastAsia"/>
                <w:lang w:eastAsia="zh-CN"/>
              </w:rPr>
              <w:t>当设置完支付密码后需设置密保问题；</w:t>
            </w:r>
            <w:r w:rsidR="0053413A" w:rsidRPr="0053413A">
              <w:rPr>
                <w:rFonts w:hint="eastAsia"/>
                <w:color w:val="FF0000"/>
                <w:lang w:eastAsia="zh-CN"/>
              </w:rPr>
              <w:t>（二期）</w:t>
            </w:r>
          </w:p>
          <w:p w:rsidR="00BE2E82" w:rsidRDefault="00BE2E82" w:rsidP="00092589">
            <w:pPr>
              <w:pStyle w:val="a8"/>
              <w:numPr>
                <w:ilvl w:val="0"/>
                <w:numId w:val="28"/>
              </w:numPr>
              <w:ind w:firstLineChars="0"/>
            </w:pPr>
            <w:r>
              <w:rPr>
                <w:rFonts w:hint="eastAsia"/>
                <w:lang w:eastAsia="zh-CN"/>
              </w:rPr>
              <w:t>下拉框：选择</w:t>
            </w:r>
            <w:r w:rsidR="00823C1D">
              <w:rPr>
                <w:rFonts w:hint="eastAsia"/>
              </w:rPr>
              <w:t>三个问题</w:t>
            </w:r>
            <w:r>
              <w:rPr>
                <w:rFonts w:hint="eastAsia"/>
                <w:lang w:eastAsia="zh-CN"/>
              </w:rPr>
              <w:t>；</w:t>
            </w:r>
          </w:p>
          <w:p w:rsidR="00942920" w:rsidRDefault="00BE2E82" w:rsidP="00092589">
            <w:pPr>
              <w:pStyle w:val="a8"/>
              <w:numPr>
                <w:ilvl w:val="0"/>
                <w:numId w:val="28"/>
              </w:numPr>
              <w:ind w:firstLineChars="0"/>
            </w:pPr>
            <w:r>
              <w:rPr>
                <w:lang w:eastAsia="zh-CN"/>
              </w:rPr>
              <w:t>文本框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lang w:eastAsia="zh-CN"/>
              </w:rPr>
              <w:t>填写每个问题的答案</w:t>
            </w:r>
            <w:r>
              <w:rPr>
                <w:rFonts w:hint="eastAsia"/>
                <w:lang w:eastAsia="zh-CN"/>
              </w:rPr>
              <w:t>；</w:t>
            </w:r>
            <w:r>
              <w:rPr>
                <w:lang w:eastAsia="zh-CN"/>
              </w:rPr>
              <w:t>字符</w:t>
            </w:r>
            <w:r>
              <w:rPr>
                <w:lang w:eastAsia="zh-CN"/>
              </w:rPr>
              <w:t>20</w:t>
            </w:r>
            <w:r>
              <w:rPr>
                <w:lang w:eastAsia="zh-CN"/>
              </w:rPr>
              <w:t>个以内</w:t>
            </w:r>
            <w:r>
              <w:rPr>
                <w:rFonts w:hint="eastAsia"/>
                <w:lang w:eastAsia="zh-CN"/>
              </w:rPr>
              <w:t>；</w:t>
            </w:r>
            <w:r w:rsidR="00AC5C11">
              <w:t>不限字符</w:t>
            </w:r>
            <w:r w:rsidR="00AC5C11">
              <w:rPr>
                <w:rFonts w:hint="eastAsia"/>
                <w:lang w:eastAsia="zh-CN"/>
              </w:rPr>
              <w:t>；</w:t>
            </w:r>
          </w:p>
          <w:p w:rsidR="00823C1D" w:rsidRDefault="00823C1D" w:rsidP="00092589">
            <w:pPr>
              <w:pStyle w:val="a8"/>
              <w:numPr>
                <w:ilvl w:val="0"/>
                <w:numId w:val="28"/>
              </w:numPr>
              <w:ind w:firstLineChars="0"/>
            </w:pPr>
            <w:r>
              <w:rPr>
                <w:rFonts w:hint="eastAsia"/>
              </w:rPr>
              <w:t>提交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设置成功</w:t>
            </w:r>
            <w:r>
              <w:rPr>
                <w:rFonts w:hint="eastAsia"/>
                <w:lang w:eastAsia="zh-CN"/>
              </w:rPr>
              <w:t>！</w:t>
            </w:r>
            <w:r>
              <w:rPr>
                <w:rFonts w:hint="eastAsia"/>
              </w:rPr>
              <w:t>页面返回个人中心页面</w:t>
            </w:r>
            <w:r>
              <w:rPr>
                <w:rFonts w:hint="eastAsia"/>
                <w:lang w:eastAsia="zh-CN"/>
              </w:rPr>
              <w:t>；</w:t>
            </w:r>
          </w:p>
          <w:p w:rsidR="00203735" w:rsidRDefault="008C4621" w:rsidP="00092589">
            <w:pPr>
              <w:pStyle w:val="a8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充值方式列表</w:t>
            </w:r>
          </w:p>
          <w:p w:rsidR="008C4621" w:rsidRDefault="008C4621" w:rsidP="00092589">
            <w:pPr>
              <w:pStyle w:val="a8"/>
              <w:numPr>
                <w:ilvl w:val="0"/>
                <w:numId w:val="13"/>
              </w:numPr>
              <w:ind w:firstLineChars="0"/>
            </w:pPr>
            <w:r>
              <w:t>充值卡</w:t>
            </w:r>
            <w:r>
              <w:rPr>
                <w:rFonts w:hint="eastAsia"/>
              </w:rPr>
              <w:t>：</w:t>
            </w:r>
            <w:r w:rsidR="00A25EEA">
              <w:rPr>
                <w:rFonts w:hint="eastAsia"/>
              </w:rPr>
              <w:t>默认选择；</w:t>
            </w:r>
          </w:p>
          <w:p w:rsidR="008C4621" w:rsidRDefault="008C4621" w:rsidP="00092589">
            <w:pPr>
              <w:pStyle w:val="a8"/>
              <w:numPr>
                <w:ilvl w:val="0"/>
                <w:numId w:val="13"/>
              </w:numPr>
              <w:ind w:firstLineChars="0"/>
            </w:pPr>
            <w:r>
              <w:t>Wing</w:t>
            </w:r>
            <w:r>
              <w:t>账户</w:t>
            </w:r>
            <w:r>
              <w:rPr>
                <w:rFonts w:hint="eastAsia"/>
              </w:rPr>
              <w:t>：</w:t>
            </w:r>
          </w:p>
          <w:p w:rsidR="008C4621" w:rsidRDefault="008C4621" w:rsidP="00092589">
            <w:pPr>
              <w:pStyle w:val="a8"/>
              <w:numPr>
                <w:ilvl w:val="0"/>
                <w:numId w:val="13"/>
              </w:numPr>
              <w:ind w:firstLineChars="0"/>
            </w:pPr>
            <w:r>
              <w:t>Wing</w:t>
            </w:r>
            <w:r>
              <w:t>柜台</w:t>
            </w:r>
            <w:r>
              <w:rPr>
                <w:rFonts w:hint="eastAsia"/>
              </w:rPr>
              <w:t>：</w:t>
            </w:r>
          </w:p>
          <w:p w:rsidR="00A25EEA" w:rsidRDefault="00A25EEA" w:rsidP="00092589">
            <w:pPr>
              <w:pStyle w:val="a8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填写充值信息</w:t>
            </w:r>
          </w:p>
          <w:p w:rsidR="000C7DEF" w:rsidRDefault="00A25EEA" w:rsidP="00092589">
            <w:pPr>
              <w:pStyle w:val="a8"/>
              <w:numPr>
                <w:ilvl w:val="0"/>
                <w:numId w:val="14"/>
              </w:numPr>
              <w:ind w:firstLineChars="0"/>
            </w:pPr>
            <w:r>
              <w:t>充值卡序列号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位数字密码</w:t>
            </w:r>
          </w:p>
          <w:p w:rsidR="000C7DEF" w:rsidRDefault="00942920" w:rsidP="00092589">
            <w:pPr>
              <w:pStyle w:val="a8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确认充值信息</w:t>
            </w:r>
          </w:p>
          <w:p w:rsidR="00942920" w:rsidRDefault="00942920" w:rsidP="00092589">
            <w:pPr>
              <w:pStyle w:val="a8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lastRenderedPageBreak/>
              <w:t>充值金额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显示充值卡充值的金额</w:t>
            </w:r>
            <w:r>
              <w:rPr>
                <w:rFonts w:hint="eastAsia"/>
                <w:lang w:eastAsia="zh-CN"/>
              </w:rPr>
              <w:t>；</w:t>
            </w:r>
            <w:r>
              <w:rPr>
                <w:rFonts w:hint="eastAsia"/>
              </w:rPr>
              <w:t>单位美金</w:t>
            </w:r>
            <w:r>
              <w:rPr>
                <w:rFonts w:hint="eastAsia"/>
                <w:lang w:eastAsia="zh-CN"/>
              </w:rPr>
              <w:t>；</w:t>
            </w:r>
            <w:r w:rsidR="00AC5C11">
              <w:t xml:space="preserve"> </w:t>
            </w:r>
          </w:p>
          <w:p w:rsidR="00942920" w:rsidRDefault="00942920" w:rsidP="00092589">
            <w:pPr>
              <w:pStyle w:val="a8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当前账户余额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现金账户余额</w:t>
            </w:r>
            <w:r>
              <w:rPr>
                <w:rFonts w:hint="eastAsia"/>
                <w:lang w:eastAsia="zh-CN"/>
              </w:rPr>
              <w:t>；</w:t>
            </w:r>
          </w:p>
          <w:p w:rsidR="00942920" w:rsidRPr="00B77EE6" w:rsidRDefault="00942920" w:rsidP="00092589">
            <w:pPr>
              <w:pStyle w:val="a8"/>
              <w:numPr>
                <w:ilvl w:val="0"/>
                <w:numId w:val="14"/>
              </w:numPr>
              <w:ind w:firstLineChars="0"/>
            </w:pPr>
            <w:r>
              <w:rPr>
                <w:lang w:eastAsia="zh-CN"/>
              </w:rPr>
              <w:t>确认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lang w:eastAsia="zh-CN"/>
              </w:rPr>
              <w:t>返回个人中心页面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刷新账户余额</w:t>
            </w:r>
            <w:r>
              <w:rPr>
                <w:rFonts w:hint="eastAsia"/>
                <w:lang w:eastAsia="zh-CN"/>
              </w:rPr>
              <w:t>；</w:t>
            </w:r>
          </w:p>
        </w:tc>
      </w:tr>
      <w:tr w:rsidR="00B77EE6" w:rsidRPr="00883F4B" w:rsidTr="007955CD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B77EE6" w:rsidRPr="00883F4B" w:rsidRDefault="00B77EE6" w:rsidP="007955CD">
            <w:r w:rsidRPr="00883F4B">
              <w:rPr>
                <w:rFonts w:hint="eastAsia"/>
              </w:rPr>
              <w:lastRenderedPageBreak/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B77EE6" w:rsidRPr="00883F4B" w:rsidRDefault="008F2AA6" w:rsidP="007955CD">
            <w:r>
              <w:t>充值成功</w:t>
            </w:r>
            <w:r>
              <w:rPr>
                <w:rFonts w:hint="eastAsia"/>
              </w:rPr>
              <w:t>！</w:t>
            </w:r>
          </w:p>
        </w:tc>
      </w:tr>
      <w:tr w:rsidR="00B77EE6" w:rsidRPr="00883F4B" w:rsidTr="007955CD">
        <w:tc>
          <w:tcPr>
            <w:tcW w:w="1384" w:type="dxa"/>
            <w:shd w:val="clear" w:color="auto" w:fill="D9D9D9"/>
            <w:vAlign w:val="center"/>
          </w:tcPr>
          <w:p w:rsidR="00B77EE6" w:rsidRPr="00883F4B" w:rsidRDefault="00B77EE6" w:rsidP="007955CD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B77EE6" w:rsidRDefault="008F2AA6" w:rsidP="007955CD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当输入的充值卡号错误时，提示充值卡</w:t>
            </w:r>
            <w:r w:rsidR="00E90EBE">
              <w:rPr>
                <w:rFonts w:hint="eastAsia"/>
                <w:noProof/>
                <w:szCs w:val="21"/>
              </w:rPr>
              <w:t>号输入错误</w:t>
            </w:r>
            <w:r>
              <w:rPr>
                <w:rFonts w:hint="eastAsia"/>
                <w:noProof/>
                <w:szCs w:val="21"/>
              </w:rPr>
              <w:t>！</w:t>
            </w:r>
          </w:p>
          <w:p w:rsidR="008F2AA6" w:rsidRPr="00FE4DC0" w:rsidRDefault="008F2AA6" w:rsidP="007955CD">
            <w:pPr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t>网络异常</w:t>
            </w:r>
            <w:r>
              <w:rPr>
                <w:rFonts w:hint="eastAsia"/>
                <w:noProof/>
                <w:szCs w:val="21"/>
              </w:rPr>
              <w:t>！</w:t>
            </w:r>
          </w:p>
        </w:tc>
      </w:tr>
      <w:tr w:rsidR="00B77EE6" w:rsidRPr="00883F4B" w:rsidTr="007955CD">
        <w:tc>
          <w:tcPr>
            <w:tcW w:w="1384" w:type="dxa"/>
            <w:shd w:val="clear" w:color="auto" w:fill="D9D9D9"/>
            <w:vAlign w:val="center"/>
          </w:tcPr>
          <w:p w:rsidR="00B77EE6" w:rsidRPr="00883F4B" w:rsidRDefault="00B77EE6" w:rsidP="007955CD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B77EE6" w:rsidRDefault="00A90845" w:rsidP="007955CD">
            <w:pPr>
              <w:rPr>
                <w:bCs/>
                <w:iCs/>
              </w:rPr>
            </w:pPr>
            <w:r>
              <w:rPr>
                <w:bCs/>
                <w:iCs/>
              </w:rPr>
              <w:t>输入支付密码超过</w:t>
            </w:r>
            <w:r>
              <w:rPr>
                <w:rFonts w:hint="eastAsia"/>
                <w:bCs/>
                <w:iCs/>
              </w:rPr>
              <w:t>3</w:t>
            </w:r>
            <w:r>
              <w:rPr>
                <w:rFonts w:hint="eastAsia"/>
                <w:bCs/>
                <w:iCs/>
              </w:rPr>
              <w:t>次，当日不可再进行交易；</w:t>
            </w:r>
          </w:p>
          <w:p w:rsidR="000D4042" w:rsidRDefault="000D4042" w:rsidP="007955CD">
            <w:pPr>
              <w:rPr>
                <w:bCs/>
                <w:iCs/>
              </w:rPr>
            </w:pPr>
            <w:r>
              <w:rPr>
                <w:bCs/>
                <w:iCs/>
              </w:rPr>
              <w:t>每个步骤输入的信息均为必填项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当该页面的信息未填写完全时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页面按钮置灰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不可用</w:t>
            </w:r>
            <w:r>
              <w:rPr>
                <w:rFonts w:hint="eastAsia"/>
                <w:bCs/>
                <w:iCs/>
              </w:rPr>
              <w:t>；当信息填写完成后，按钮变为可用状态；</w:t>
            </w:r>
          </w:p>
          <w:p w:rsidR="00AC5C11" w:rsidRPr="00883F4B" w:rsidRDefault="00E90EBE" w:rsidP="007955CD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输入密码不一致时提示：“密码输入不一致，提交失败！”</w:t>
            </w:r>
          </w:p>
        </w:tc>
      </w:tr>
      <w:tr w:rsidR="00B77EE6" w:rsidRPr="00883F4B" w:rsidTr="007955CD">
        <w:tc>
          <w:tcPr>
            <w:tcW w:w="1384" w:type="dxa"/>
            <w:shd w:val="clear" w:color="auto" w:fill="D9D9D9"/>
            <w:vAlign w:val="center"/>
          </w:tcPr>
          <w:p w:rsidR="00B77EE6" w:rsidRPr="00883F4B" w:rsidRDefault="00B77EE6" w:rsidP="007955CD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B77EE6" w:rsidRPr="00883F4B" w:rsidRDefault="00240F53" w:rsidP="007955CD">
            <w:r>
              <w:t>只有初次使用充值功能时才需要设置支付密码和密保问题</w:t>
            </w:r>
            <w:r>
              <w:rPr>
                <w:rFonts w:hint="eastAsia"/>
              </w:rPr>
              <w:t>，</w:t>
            </w:r>
            <w:r>
              <w:t>初次设置完成后</w:t>
            </w:r>
            <w:r>
              <w:rPr>
                <w:rFonts w:hint="eastAsia"/>
              </w:rPr>
              <w:t>，</w:t>
            </w:r>
            <w:r>
              <w:t>再次使用充值功能直接凭充值卡进行充值</w:t>
            </w:r>
            <w:r>
              <w:rPr>
                <w:rFonts w:hint="eastAsia"/>
              </w:rPr>
              <w:t>；</w:t>
            </w:r>
          </w:p>
        </w:tc>
      </w:tr>
    </w:tbl>
    <w:p w:rsidR="006F6DB2" w:rsidRDefault="00240F53" w:rsidP="006F6DB2">
      <w:pPr>
        <w:pStyle w:val="a0"/>
        <w:rPr>
          <w:lang w:val="x-none"/>
        </w:rPr>
      </w:pPr>
      <w:r>
        <w:rPr>
          <w:lang w:val="x-none" w:eastAsia="x-none"/>
        </w:rPr>
        <w:t>参考图</w:t>
      </w:r>
      <w:r>
        <w:rPr>
          <w:rFonts w:hint="eastAsia"/>
          <w:lang w:val="x-none"/>
        </w:rPr>
        <w:t>：</w:t>
      </w:r>
    </w:p>
    <w:p w:rsidR="00240F53" w:rsidRDefault="00F44E5D" w:rsidP="00240F53">
      <w:pPr>
        <w:pStyle w:val="a0"/>
        <w:ind w:firstLineChars="0" w:firstLine="0"/>
        <w:rPr>
          <w:lang w:val="x-none"/>
        </w:rPr>
      </w:pPr>
      <w:r w:rsidRPr="00F44E5D">
        <w:rPr>
          <w:noProof/>
          <w:lang w:bidi="km-KH"/>
        </w:rPr>
        <w:drawing>
          <wp:inline distT="0" distB="0" distL="0" distR="0">
            <wp:extent cx="2024865" cy="3600000"/>
            <wp:effectExtent l="0" t="0" r="0" b="635"/>
            <wp:docPr id="23" name="图片 23" descr="D:\pilottery\trunkdev2.0\documents\02Requirement\彩票APP\UI设计图\一期设计图\个人中心\APP IOS--2-1选择充值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pilottery\trunkdev2.0\documents\02Requirement\彩票APP\UI设计图\一期设计图\个人中心\APP IOS--2-1选择充值方式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x-none"/>
        </w:rPr>
        <w:t xml:space="preserve"> </w:t>
      </w:r>
      <w:r w:rsidRPr="00F44E5D">
        <w:rPr>
          <w:noProof/>
          <w:lang w:bidi="km-KH"/>
        </w:rPr>
        <w:drawing>
          <wp:inline distT="0" distB="0" distL="0" distR="0">
            <wp:extent cx="2024865" cy="3600000"/>
            <wp:effectExtent l="0" t="0" r="0" b="635"/>
            <wp:docPr id="24" name="图片 24" descr="D:\pilottery\trunkdev2.0\documents\02Requirement\彩票APP\UI设计图\一期设计图\个人中心\APP IOS--2-2填写充值卡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pilottery\trunkdev2.0\documents\02Requirement\彩票APP\UI设计图\一期设计图\个人中心\APP IOS--2-2填写充值卡号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E5D" w:rsidRDefault="00F44E5D" w:rsidP="00240F53">
      <w:pPr>
        <w:pStyle w:val="a0"/>
        <w:ind w:firstLineChars="0" w:firstLine="0"/>
        <w:rPr>
          <w:lang w:val="x-none"/>
        </w:rPr>
      </w:pPr>
      <w:r w:rsidRPr="00F44E5D">
        <w:rPr>
          <w:noProof/>
          <w:lang w:bidi="km-KH"/>
        </w:rPr>
        <w:lastRenderedPageBreak/>
        <w:drawing>
          <wp:inline distT="0" distB="0" distL="0" distR="0">
            <wp:extent cx="2024865" cy="3600000"/>
            <wp:effectExtent l="0" t="0" r="0" b="635"/>
            <wp:docPr id="25" name="图片 25" descr="D:\pilottery\trunkdev2.0\documents\02Requirement\彩票APP\UI设计图\一期设计图\个人中心\APP IOS--2-3充值提示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pilottery\trunkdev2.0\documents\02Requirement\彩票APP\UI设计图\一期设计图\个人中心\APP IOS--2-3充值提示信息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F53" w:rsidRPr="006F6DB2" w:rsidRDefault="00240F53" w:rsidP="00240F53">
      <w:pPr>
        <w:pStyle w:val="a0"/>
        <w:ind w:firstLineChars="0" w:firstLine="0"/>
        <w:rPr>
          <w:lang w:val="x-none"/>
        </w:rPr>
      </w:pPr>
      <w:r>
        <w:rPr>
          <w:rFonts w:hint="eastAsia"/>
          <w:lang w:val="x-none"/>
        </w:rPr>
        <w:t xml:space="preserve"> </w:t>
      </w:r>
      <w:r>
        <w:rPr>
          <w:lang w:val="x-none"/>
        </w:rPr>
        <w:t xml:space="preserve"> </w:t>
      </w:r>
    </w:p>
    <w:p w:rsidR="006F6DB2" w:rsidRDefault="006F6DB2" w:rsidP="00E40ED7">
      <w:pPr>
        <w:pStyle w:val="3"/>
      </w:pPr>
      <w:r>
        <w:t>提现</w:t>
      </w:r>
      <w:r w:rsidR="00855D70">
        <w:rPr>
          <w:rFonts w:hint="eastAsia"/>
          <w:lang w:eastAsia="zh-CN"/>
        </w:rPr>
        <w:t>（二期）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B77EE6" w:rsidRPr="00883F4B" w:rsidTr="007955CD">
        <w:tc>
          <w:tcPr>
            <w:tcW w:w="1384" w:type="dxa"/>
            <w:shd w:val="clear" w:color="auto" w:fill="D9D9D9"/>
            <w:vAlign w:val="center"/>
          </w:tcPr>
          <w:p w:rsidR="00B77EE6" w:rsidRPr="00883F4B" w:rsidRDefault="00B77EE6" w:rsidP="007955CD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B77EE6" w:rsidRPr="00883F4B" w:rsidRDefault="001F65D3" w:rsidP="007955CD">
            <w:pPr>
              <w:rPr>
                <w:iCs/>
              </w:rPr>
            </w:pPr>
            <w:r>
              <w:rPr>
                <w:rFonts w:hint="eastAsia"/>
                <w:iCs/>
              </w:rPr>
              <w:t>T025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B77EE6" w:rsidRPr="00883F4B" w:rsidRDefault="00B77EE6" w:rsidP="007955CD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B77EE6" w:rsidRPr="00883F4B" w:rsidRDefault="00B77EE6" w:rsidP="007955CD">
            <w:pPr>
              <w:rPr>
                <w:iCs/>
              </w:rPr>
            </w:pPr>
          </w:p>
        </w:tc>
      </w:tr>
      <w:tr w:rsidR="00B77EE6" w:rsidRPr="00883F4B" w:rsidTr="007955CD">
        <w:tc>
          <w:tcPr>
            <w:tcW w:w="1384" w:type="dxa"/>
            <w:shd w:val="clear" w:color="auto" w:fill="D9D9D9"/>
            <w:vAlign w:val="center"/>
          </w:tcPr>
          <w:p w:rsidR="00B77EE6" w:rsidRPr="00883F4B" w:rsidRDefault="00B77EE6" w:rsidP="007955CD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B77EE6" w:rsidRPr="00883F4B" w:rsidRDefault="00AE0F6D" w:rsidP="007955CD">
            <w:pPr>
              <w:rPr>
                <w:iCs/>
              </w:rPr>
            </w:pPr>
            <w:r>
              <w:rPr>
                <w:iCs/>
              </w:rPr>
              <w:t>账户余额提现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B77EE6" w:rsidRPr="00883F4B" w:rsidRDefault="00B77EE6" w:rsidP="007955CD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B77EE6" w:rsidRPr="00883F4B" w:rsidRDefault="00B77EE6" w:rsidP="007955CD">
            <w:pPr>
              <w:rPr>
                <w:iCs/>
              </w:rPr>
            </w:pPr>
          </w:p>
        </w:tc>
      </w:tr>
      <w:tr w:rsidR="00B77EE6" w:rsidRPr="00883F4B" w:rsidTr="007955CD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B77EE6" w:rsidRPr="00883F4B" w:rsidRDefault="00B77EE6" w:rsidP="007955CD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B77EE6" w:rsidRPr="00883F4B" w:rsidRDefault="00AE0F6D" w:rsidP="007955CD">
            <w:r>
              <w:t>只有账户的现金余额才可以提现</w:t>
            </w:r>
            <w:r>
              <w:rPr>
                <w:rFonts w:hint="eastAsia"/>
              </w:rPr>
              <w:t>；初次使用提现需要身份验证；已在个人信息中验证过的无须再验证；</w:t>
            </w:r>
          </w:p>
        </w:tc>
      </w:tr>
      <w:tr w:rsidR="00B77EE6" w:rsidRPr="00883F4B" w:rsidTr="007955CD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B77EE6" w:rsidRPr="00883F4B" w:rsidRDefault="00B77EE6" w:rsidP="007955CD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B77EE6" w:rsidRDefault="00AE0F6D" w:rsidP="00092589">
            <w:pPr>
              <w:pStyle w:val="a8"/>
              <w:numPr>
                <w:ilvl w:val="0"/>
                <w:numId w:val="12"/>
              </w:numPr>
              <w:ind w:firstLineChars="0"/>
            </w:pPr>
            <w:r>
              <w:t>身份验证</w:t>
            </w:r>
            <w:r>
              <w:rPr>
                <w:rFonts w:hint="eastAsia"/>
                <w:lang w:eastAsia="zh-CN"/>
              </w:rPr>
              <w:t>：</w:t>
            </w:r>
            <w:r>
              <w:t>初次使用须进行身份验证</w:t>
            </w:r>
            <w:r>
              <w:rPr>
                <w:rFonts w:hint="eastAsia"/>
                <w:lang w:eastAsia="zh-CN"/>
              </w:rPr>
              <w:t>，</w:t>
            </w:r>
            <w:r w:rsidR="005E4C79">
              <w:rPr>
                <w:lang w:eastAsia="zh-CN"/>
              </w:rPr>
              <w:t>同身份验证流程页面</w:t>
            </w:r>
            <w:r w:rsidR="005E4C79">
              <w:rPr>
                <w:rFonts w:hint="eastAsia"/>
                <w:lang w:eastAsia="zh-CN"/>
              </w:rPr>
              <w:t>；</w:t>
            </w:r>
          </w:p>
          <w:p w:rsidR="00AE0F6D" w:rsidRDefault="005E4C79" w:rsidP="00092589">
            <w:pPr>
              <w:pStyle w:val="a8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选择提现方式</w:t>
            </w:r>
          </w:p>
          <w:p w:rsidR="005E4C79" w:rsidRDefault="005E4C79" w:rsidP="00092589">
            <w:pPr>
              <w:pStyle w:val="a8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中心提现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默认中心提现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去各个区域的分公司进行提现</w:t>
            </w:r>
            <w:r>
              <w:rPr>
                <w:rFonts w:hint="eastAsia"/>
                <w:lang w:eastAsia="zh-CN"/>
              </w:rPr>
              <w:t>；</w:t>
            </w:r>
          </w:p>
          <w:p w:rsidR="005E4C79" w:rsidRDefault="005E4C79" w:rsidP="00092589">
            <w:pPr>
              <w:pStyle w:val="a8"/>
              <w:numPr>
                <w:ilvl w:val="0"/>
                <w:numId w:val="29"/>
              </w:numPr>
              <w:ind w:firstLineChars="0"/>
            </w:pPr>
            <w:r>
              <w:t>Wing</w:t>
            </w:r>
            <w:r>
              <w:t>账户</w:t>
            </w:r>
          </w:p>
          <w:p w:rsidR="005E4C79" w:rsidRDefault="005E4C79" w:rsidP="00092589">
            <w:pPr>
              <w:pStyle w:val="a8"/>
              <w:numPr>
                <w:ilvl w:val="0"/>
                <w:numId w:val="29"/>
              </w:numPr>
              <w:ind w:firstLineChars="0"/>
            </w:pPr>
            <w:r>
              <w:t>Wing</w:t>
            </w:r>
            <w:r>
              <w:t>柜台</w:t>
            </w:r>
          </w:p>
          <w:p w:rsidR="005E4C79" w:rsidRDefault="005E4C79" w:rsidP="00092589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选择提现中心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显示各分公司列表</w:t>
            </w:r>
            <w:r>
              <w:rPr>
                <w:rFonts w:hint="eastAsia"/>
                <w:lang w:eastAsia="zh-CN"/>
              </w:rPr>
              <w:t>；</w:t>
            </w:r>
          </w:p>
          <w:p w:rsidR="005E4C79" w:rsidRDefault="005E4C79" w:rsidP="00092589">
            <w:pPr>
              <w:pStyle w:val="a8"/>
              <w:numPr>
                <w:ilvl w:val="0"/>
                <w:numId w:val="31"/>
              </w:numPr>
              <w:ind w:firstLineChars="0"/>
            </w:pPr>
            <w:r>
              <w:t>区域列表</w:t>
            </w:r>
            <w:r>
              <w:rPr>
                <w:rFonts w:hint="eastAsia"/>
                <w:lang w:eastAsia="zh-CN"/>
              </w:rPr>
              <w:t>：</w:t>
            </w:r>
            <w:r>
              <w:t>筛选自己所在区域</w:t>
            </w:r>
            <w:r>
              <w:rPr>
                <w:rFonts w:hint="eastAsia"/>
                <w:lang w:eastAsia="zh-CN"/>
              </w:rPr>
              <w:t>；</w:t>
            </w:r>
            <w:r>
              <w:t>点击显示区域列表</w:t>
            </w:r>
            <w:r>
              <w:rPr>
                <w:rFonts w:hint="eastAsia"/>
                <w:lang w:eastAsia="zh-CN"/>
              </w:rPr>
              <w:t>；</w:t>
            </w:r>
          </w:p>
          <w:p w:rsidR="00E27B5A" w:rsidRDefault="00E27B5A" w:rsidP="00092589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提现申请</w:t>
            </w:r>
          </w:p>
          <w:p w:rsidR="00E27B5A" w:rsidRDefault="00E27B5A" w:rsidP="00092589">
            <w:pPr>
              <w:pStyle w:val="a8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中心名称</w:t>
            </w:r>
            <w:r>
              <w:rPr>
                <w:rFonts w:hint="eastAsia"/>
                <w:lang w:eastAsia="zh-CN"/>
              </w:rPr>
              <w:t>：</w:t>
            </w:r>
            <w:r>
              <w:t>点击名称返回公司列表页</w:t>
            </w:r>
            <w:r>
              <w:rPr>
                <w:rFonts w:hint="eastAsia"/>
              </w:rPr>
              <w:t>，</w:t>
            </w:r>
            <w:r>
              <w:t>重新选择分中心</w:t>
            </w:r>
            <w:r>
              <w:rPr>
                <w:rFonts w:hint="eastAsia"/>
              </w:rPr>
              <w:t>；</w:t>
            </w:r>
          </w:p>
          <w:p w:rsidR="00E27B5A" w:rsidRDefault="00E27B5A" w:rsidP="00092589">
            <w:pPr>
              <w:pStyle w:val="a8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提现金额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填写提现的金额</w:t>
            </w:r>
            <w:r w:rsidR="00E90EBE">
              <w:rPr>
                <w:rFonts w:hint="eastAsia"/>
                <w:lang w:eastAsia="zh-CN"/>
              </w:rPr>
              <w:t>，</w:t>
            </w:r>
            <w:r w:rsidR="00E90EBE">
              <w:rPr>
                <w:rFonts w:hint="eastAsia"/>
              </w:rPr>
              <w:t>限数字</w:t>
            </w:r>
            <w:r w:rsidR="00E90EBE">
              <w:rPr>
                <w:rFonts w:hint="eastAsia"/>
                <w:lang w:eastAsia="zh-CN"/>
              </w:rPr>
              <w:t>，</w:t>
            </w:r>
            <w:r w:rsidR="00E90EBE">
              <w:rPr>
                <w:rFonts w:hint="eastAsia"/>
              </w:rPr>
              <w:t>其他字符不可</w:t>
            </w:r>
            <w:r w:rsidR="00E90EBE">
              <w:rPr>
                <w:rFonts w:hint="eastAsia"/>
                <w:lang w:eastAsia="zh-CN"/>
              </w:rPr>
              <w:t>；</w:t>
            </w:r>
          </w:p>
          <w:p w:rsidR="00E27B5A" w:rsidRDefault="00E27B5A" w:rsidP="00092589">
            <w:pPr>
              <w:pStyle w:val="a8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lastRenderedPageBreak/>
              <w:t>可用余额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用户可用来提现的提现金额；即用户的现金账户余额可提现；</w:t>
            </w:r>
          </w:p>
          <w:p w:rsidR="00E27B5A" w:rsidRDefault="00E27B5A" w:rsidP="00092589">
            <w:pPr>
              <w:pStyle w:val="a8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全部提现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点击后提现金额变成当前可提现的最大金额即可用余额全部提现；</w:t>
            </w:r>
          </w:p>
          <w:p w:rsidR="00E27B5A" w:rsidRDefault="00E27B5A" w:rsidP="00092589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输入支付密码</w:t>
            </w:r>
          </w:p>
          <w:p w:rsidR="00E27B5A" w:rsidRDefault="00E27B5A" w:rsidP="00092589">
            <w:pPr>
              <w:pStyle w:val="a8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输入支付密码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输入正确的资金支付密码</w:t>
            </w:r>
            <w:r>
              <w:rPr>
                <w:rFonts w:hint="eastAsia"/>
                <w:lang w:eastAsia="zh-CN"/>
              </w:rPr>
              <w:t>；</w:t>
            </w:r>
            <w:r w:rsidR="00E90EBE">
              <w:rPr>
                <w:rFonts w:hint="eastAsia"/>
                <w:lang w:eastAsia="zh-CN"/>
              </w:rPr>
              <w:t>限数字；其他字符不可；</w:t>
            </w:r>
          </w:p>
          <w:p w:rsidR="00E27B5A" w:rsidRDefault="00E27B5A" w:rsidP="00092589">
            <w:pPr>
              <w:pStyle w:val="a8"/>
              <w:numPr>
                <w:ilvl w:val="0"/>
                <w:numId w:val="32"/>
              </w:numPr>
              <w:ind w:firstLineChars="0"/>
            </w:pPr>
            <w:r>
              <w:t>提交</w:t>
            </w:r>
            <w:r>
              <w:rPr>
                <w:rFonts w:hint="eastAsia"/>
                <w:lang w:eastAsia="zh-CN"/>
              </w:rPr>
              <w:t>：</w:t>
            </w:r>
            <w:r>
              <w:t>提交提现申请至所选的分中心</w:t>
            </w:r>
            <w:r>
              <w:rPr>
                <w:rFonts w:hint="eastAsia"/>
                <w:lang w:eastAsia="zh-CN"/>
              </w:rPr>
              <w:t>；</w:t>
            </w:r>
          </w:p>
          <w:p w:rsidR="00E27B5A" w:rsidRDefault="00E27B5A" w:rsidP="00092589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提现信息确认</w:t>
            </w:r>
          </w:p>
          <w:p w:rsidR="00E27B5A" w:rsidRDefault="00E27B5A" w:rsidP="00092589">
            <w:pPr>
              <w:pStyle w:val="a8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中心名称</w:t>
            </w:r>
            <w:r>
              <w:rPr>
                <w:rFonts w:hint="eastAsia"/>
                <w:lang w:eastAsia="zh-CN"/>
              </w:rPr>
              <w:t>：</w:t>
            </w:r>
            <w:r w:rsidR="00A90845">
              <w:rPr>
                <w:rFonts w:hint="eastAsia"/>
                <w:lang w:eastAsia="zh-CN"/>
              </w:rPr>
              <w:t>已选择的提现的分中心</w:t>
            </w:r>
          </w:p>
          <w:p w:rsidR="00E27B5A" w:rsidRDefault="00E27B5A" w:rsidP="00092589">
            <w:pPr>
              <w:pStyle w:val="a8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提现金额</w:t>
            </w:r>
            <w:r>
              <w:rPr>
                <w:rFonts w:hint="eastAsia"/>
                <w:lang w:eastAsia="zh-CN"/>
              </w:rPr>
              <w:t>：</w:t>
            </w:r>
            <w:r w:rsidR="00A90845">
              <w:rPr>
                <w:rFonts w:hint="eastAsia"/>
                <w:lang w:eastAsia="zh-CN"/>
              </w:rPr>
              <w:t>填写的提现金额</w:t>
            </w:r>
          </w:p>
          <w:p w:rsidR="00E27B5A" w:rsidRPr="00B77EE6" w:rsidRDefault="00E27B5A" w:rsidP="00092589">
            <w:pPr>
              <w:pStyle w:val="a8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提现申请编号</w:t>
            </w:r>
            <w:r>
              <w:rPr>
                <w:rFonts w:hint="eastAsia"/>
                <w:lang w:eastAsia="zh-CN"/>
              </w:rPr>
              <w:t>：</w:t>
            </w:r>
            <w:r w:rsidR="00016E7E">
              <w:rPr>
                <w:rFonts w:hint="eastAsia"/>
                <w:lang w:eastAsia="zh-CN"/>
              </w:rPr>
              <w:t>系统生成</w:t>
            </w:r>
            <w:r w:rsidR="00A90845">
              <w:rPr>
                <w:rFonts w:hint="eastAsia"/>
                <w:lang w:eastAsia="zh-CN"/>
              </w:rPr>
              <w:t>14</w:t>
            </w:r>
            <w:r w:rsidR="00A90845">
              <w:rPr>
                <w:rFonts w:hint="eastAsia"/>
                <w:lang w:eastAsia="zh-CN"/>
              </w:rPr>
              <w:t>位提现申请编号；</w:t>
            </w:r>
            <w:r w:rsidR="00016E7E">
              <w:rPr>
                <w:rFonts w:hint="eastAsia"/>
                <w:lang w:eastAsia="zh-CN"/>
              </w:rPr>
              <w:t>用于去中心提现使用；</w:t>
            </w:r>
            <w:r w:rsidR="00A90845">
              <w:rPr>
                <w:rFonts w:hint="eastAsia"/>
                <w:lang w:eastAsia="zh-CN"/>
              </w:rPr>
              <w:t>年月日</w:t>
            </w:r>
            <w:r w:rsidR="00A90845">
              <w:rPr>
                <w:rFonts w:hint="eastAsia"/>
                <w:lang w:eastAsia="zh-CN"/>
              </w:rPr>
              <w:t>+</w:t>
            </w:r>
            <w:r w:rsidR="00A90845">
              <w:rPr>
                <w:lang w:eastAsia="zh-CN"/>
              </w:rPr>
              <w:t>6</w:t>
            </w:r>
            <w:r w:rsidR="00A90845">
              <w:rPr>
                <w:lang w:eastAsia="zh-CN"/>
              </w:rPr>
              <w:t>位顺序号</w:t>
            </w:r>
            <w:r w:rsidR="00A90845">
              <w:rPr>
                <w:rFonts w:hint="eastAsia"/>
                <w:lang w:eastAsia="zh-CN"/>
              </w:rPr>
              <w:t>；</w:t>
            </w:r>
          </w:p>
        </w:tc>
      </w:tr>
      <w:tr w:rsidR="00B77EE6" w:rsidRPr="00883F4B" w:rsidTr="007955CD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B77EE6" w:rsidRPr="00883F4B" w:rsidRDefault="00B77EE6" w:rsidP="007955CD">
            <w:r w:rsidRPr="00883F4B">
              <w:rPr>
                <w:rFonts w:hint="eastAsia"/>
              </w:rPr>
              <w:lastRenderedPageBreak/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B77EE6" w:rsidRDefault="00A90845" w:rsidP="007955CD">
            <w:r>
              <w:t>提现申请成功</w:t>
            </w:r>
            <w:r>
              <w:rPr>
                <w:rFonts w:hint="eastAsia"/>
              </w:rPr>
              <w:t>！</w:t>
            </w:r>
          </w:p>
          <w:p w:rsidR="00A90845" w:rsidRPr="00883F4B" w:rsidRDefault="00A90845" w:rsidP="007955CD">
            <w:r>
              <w:rPr>
                <w:rFonts w:hint="eastAsia"/>
              </w:rPr>
              <w:t>资金密码错误！</w:t>
            </w:r>
          </w:p>
        </w:tc>
      </w:tr>
      <w:tr w:rsidR="00B77EE6" w:rsidRPr="00883F4B" w:rsidTr="007955CD">
        <w:tc>
          <w:tcPr>
            <w:tcW w:w="1384" w:type="dxa"/>
            <w:shd w:val="clear" w:color="auto" w:fill="D9D9D9"/>
            <w:vAlign w:val="center"/>
          </w:tcPr>
          <w:p w:rsidR="00B77EE6" w:rsidRPr="00883F4B" w:rsidRDefault="00B77EE6" w:rsidP="007955CD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B77EE6" w:rsidRPr="00FE4DC0" w:rsidRDefault="00B77EE6" w:rsidP="007955CD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无</w:t>
            </w:r>
          </w:p>
        </w:tc>
      </w:tr>
      <w:tr w:rsidR="00B77EE6" w:rsidRPr="00883F4B" w:rsidTr="007955CD">
        <w:tc>
          <w:tcPr>
            <w:tcW w:w="1384" w:type="dxa"/>
            <w:shd w:val="clear" w:color="auto" w:fill="D9D9D9"/>
            <w:vAlign w:val="center"/>
          </w:tcPr>
          <w:p w:rsidR="00B77EE6" w:rsidRPr="00883F4B" w:rsidRDefault="00B77EE6" w:rsidP="007955CD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B77EE6" w:rsidRDefault="00A90845" w:rsidP="007955CD">
            <w:pPr>
              <w:rPr>
                <w:bCs/>
                <w:iCs/>
              </w:rPr>
            </w:pPr>
            <w:r>
              <w:rPr>
                <w:bCs/>
                <w:iCs/>
              </w:rPr>
              <w:t>输入支付密码超过</w:t>
            </w:r>
            <w:r>
              <w:rPr>
                <w:rFonts w:hint="eastAsia"/>
                <w:bCs/>
                <w:iCs/>
              </w:rPr>
              <w:t>3</w:t>
            </w:r>
            <w:r>
              <w:rPr>
                <w:rFonts w:hint="eastAsia"/>
                <w:bCs/>
                <w:iCs/>
              </w:rPr>
              <w:t>次，当日不可再进行交易；</w:t>
            </w:r>
          </w:p>
          <w:p w:rsidR="000D4042" w:rsidRDefault="000D4042" w:rsidP="007955CD">
            <w:pPr>
              <w:rPr>
                <w:bCs/>
                <w:iCs/>
              </w:rPr>
            </w:pPr>
            <w:r>
              <w:rPr>
                <w:bCs/>
                <w:iCs/>
              </w:rPr>
              <w:t>每个步骤输入的信息均为必填项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当该页面的信息未填写完全时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页面按钮置灰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不可用</w:t>
            </w:r>
            <w:r>
              <w:rPr>
                <w:rFonts w:hint="eastAsia"/>
                <w:bCs/>
                <w:iCs/>
              </w:rPr>
              <w:t>；当信息填写完成后，按钮变为可用状态；</w:t>
            </w:r>
          </w:p>
          <w:p w:rsidR="00E90EBE" w:rsidRPr="00883F4B" w:rsidRDefault="00E90EBE" w:rsidP="007955CD">
            <w:pPr>
              <w:rPr>
                <w:bCs/>
                <w:iCs/>
              </w:rPr>
            </w:pPr>
            <w:r>
              <w:rPr>
                <w:bCs/>
                <w:iCs/>
              </w:rPr>
              <w:t>输入支付密码错误时提示</w:t>
            </w:r>
            <w:r>
              <w:rPr>
                <w:rFonts w:hint="eastAsia"/>
                <w:bCs/>
                <w:iCs/>
              </w:rPr>
              <w:t>：“密码输入错误，提交失败！”停留在输入交易密码页面，可重新输入；</w:t>
            </w:r>
          </w:p>
        </w:tc>
      </w:tr>
      <w:tr w:rsidR="00B77EE6" w:rsidRPr="00883F4B" w:rsidTr="007955CD">
        <w:tc>
          <w:tcPr>
            <w:tcW w:w="1384" w:type="dxa"/>
            <w:shd w:val="clear" w:color="auto" w:fill="D9D9D9"/>
            <w:vAlign w:val="center"/>
          </w:tcPr>
          <w:p w:rsidR="00B77EE6" w:rsidRPr="00883F4B" w:rsidRDefault="00B77EE6" w:rsidP="007955CD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016E7E" w:rsidRPr="00883F4B" w:rsidRDefault="00016E7E" w:rsidP="007955CD">
            <w:r>
              <w:t>无</w:t>
            </w:r>
          </w:p>
        </w:tc>
      </w:tr>
    </w:tbl>
    <w:p w:rsidR="006F6DB2" w:rsidRDefault="004D3DEA" w:rsidP="006F6DB2">
      <w:pPr>
        <w:pStyle w:val="a0"/>
        <w:rPr>
          <w:lang w:val="x-none" w:eastAsia="x-none"/>
        </w:rPr>
      </w:pPr>
      <w:r>
        <w:rPr>
          <w:lang w:val="x-none" w:eastAsia="x-none"/>
        </w:rPr>
        <w:t>参考图</w:t>
      </w:r>
      <w:r>
        <w:rPr>
          <w:rFonts w:hint="eastAsia"/>
          <w:lang w:val="x-none"/>
        </w:rPr>
        <w:t>：</w:t>
      </w:r>
    </w:p>
    <w:p w:rsidR="004D3DEA" w:rsidRDefault="004D3DEA" w:rsidP="006F6DB2">
      <w:pPr>
        <w:pStyle w:val="a0"/>
        <w:rPr>
          <w:lang w:val="x-none"/>
        </w:rPr>
      </w:pPr>
      <w:r>
        <w:rPr>
          <w:rFonts w:hint="eastAsia"/>
          <w:lang w:val="x-none"/>
        </w:rPr>
        <w:t xml:space="preserve"> </w:t>
      </w:r>
    </w:p>
    <w:p w:rsidR="004D3DEA" w:rsidRDefault="004D3DEA" w:rsidP="006F6DB2">
      <w:pPr>
        <w:pStyle w:val="a0"/>
        <w:rPr>
          <w:lang w:val="x-none"/>
        </w:rPr>
      </w:pPr>
      <w:r>
        <w:rPr>
          <w:rFonts w:hint="eastAsia"/>
          <w:lang w:val="x-none"/>
        </w:rPr>
        <w:t xml:space="preserve"> </w:t>
      </w:r>
    </w:p>
    <w:p w:rsidR="004D3DEA" w:rsidRPr="006F6DB2" w:rsidRDefault="004D3DEA" w:rsidP="006F6DB2">
      <w:pPr>
        <w:pStyle w:val="a0"/>
        <w:rPr>
          <w:lang w:val="x-none"/>
        </w:rPr>
      </w:pPr>
    </w:p>
    <w:p w:rsidR="00766D41" w:rsidRDefault="00766D41" w:rsidP="00E40ED7">
      <w:pPr>
        <w:pStyle w:val="3"/>
      </w:pPr>
      <w:r>
        <w:t>资金记录</w:t>
      </w:r>
      <w:r w:rsidR="00855D70">
        <w:rPr>
          <w:rFonts w:hint="eastAsia"/>
          <w:lang w:eastAsia="zh-CN"/>
        </w:rPr>
        <w:t>（二期）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4D3DEA" w:rsidRPr="00883F4B" w:rsidTr="00887654">
        <w:tc>
          <w:tcPr>
            <w:tcW w:w="1384" w:type="dxa"/>
            <w:shd w:val="clear" w:color="auto" w:fill="D9D9D9"/>
            <w:vAlign w:val="center"/>
          </w:tcPr>
          <w:p w:rsidR="004D3DEA" w:rsidRPr="00883F4B" w:rsidRDefault="004D3DEA" w:rsidP="00887654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4D3DEA" w:rsidRPr="00883F4B" w:rsidRDefault="001F65D3" w:rsidP="00887654">
            <w:pPr>
              <w:rPr>
                <w:iCs/>
              </w:rPr>
            </w:pPr>
            <w:r>
              <w:rPr>
                <w:rFonts w:hint="eastAsia"/>
                <w:iCs/>
              </w:rPr>
              <w:t>T026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4D3DEA" w:rsidRPr="00883F4B" w:rsidRDefault="004D3DEA" w:rsidP="00887654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4D3DEA" w:rsidRPr="00883F4B" w:rsidRDefault="004D3DEA" w:rsidP="00887654">
            <w:pPr>
              <w:rPr>
                <w:iCs/>
              </w:rPr>
            </w:pPr>
          </w:p>
        </w:tc>
      </w:tr>
      <w:tr w:rsidR="004D3DEA" w:rsidRPr="00883F4B" w:rsidTr="00887654">
        <w:tc>
          <w:tcPr>
            <w:tcW w:w="1384" w:type="dxa"/>
            <w:shd w:val="clear" w:color="auto" w:fill="D9D9D9"/>
            <w:vAlign w:val="center"/>
          </w:tcPr>
          <w:p w:rsidR="004D3DEA" w:rsidRPr="00883F4B" w:rsidRDefault="004D3DEA" w:rsidP="00887654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4D3DEA" w:rsidRPr="00883F4B" w:rsidRDefault="004D3DEA" w:rsidP="00887654">
            <w:pPr>
              <w:rPr>
                <w:iCs/>
              </w:rPr>
            </w:pPr>
            <w:r>
              <w:rPr>
                <w:rFonts w:hint="eastAsia"/>
                <w:iCs/>
              </w:rPr>
              <w:t>资金记录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4D3DEA" w:rsidRPr="00883F4B" w:rsidRDefault="004D3DEA" w:rsidP="00887654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4D3DEA" w:rsidRPr="00883F4B" w:rsidRDefault="004D3DEA" w:rsidP="00887654">
            <w:pPr>
              <w:rPr>
                <w:iCs/>
              </w:rPr>
            </w:pPr>
          </w:p>
        </w:tc>
      </w:tr>
      <w:tr w:rsidR="004D3DEA" w:rsidRPr="00883F4B" w:rsidTr="00887654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4D3DEA" w:rsidRPr="00883F4B" w:rsidRDefault="004D3DEA" w:rsidP="00887654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4D3DEA" w:rsidRPr="00883F4B" w:rsidRDefault="004D3DEA" w:rsidP="00887654">
            <w:r>
              <w:rPr>
                <w:rFonts w:hint="eastAsia"/>
              </w:rPr>
              <w:t>显示</w:t>
            </w:r>
            <w:r>
              <w:t>用户的资金记录</w:t>
            </w:r>
            <w:r>
              <w:rPr>
                <w:rFonts w:hint="eastAsia"/>
              </w:rPr>
              <w:t>；资金类型包括：充值、提现、彩金充值、红包充值</w:t>
            </w:r>
          </w:p>
        </w:tc>
      </w:tr>
      <w:tr w:rsidR="004D3DEA" w:rsidRPr="00883F4B" w:rsidTr="00887654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4D3DEA" w:rsidRPr="00883F4B" w:rsidRDefault="004D3DEA" w:rsidP="00887654">
            <w:r w:rsidRPr="00883F4B">
              <w:rPr>
                <w:rFonts w:hint="eastAsia"/>
              </w:rPr>
              <w:lastRenderedPageBreak/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4D3DEA" w:rsidRDefault="004D3DEA" w:rsidP="00887654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日期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年月日</w:t>
            </w:r>
          </w:p>
          <w:p w:rsidR="004D3DEA" w:rsidRDefault="004D3DEA" w:rsidP="00887654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时间</w:t>
            </w:r>
            <w:r>
              <w:rPr>
                <w:rFonts w:hint="eastAsia"/>
                <w:lang w:eastAsia="zh-CN"/>
              </w:rPr>
              <w:t>：进行操作的时间：时分秒</w:t>
            </w:r>
          </w:p>
          <w:p w:rsidR="004D3DEA" w:rsidRDefault="004D3DEA" w:rsidP="00887654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交易金额</w:t>
            </w:r>
            <w:r>
              <w:rPr>
                <w:rFonts w:hint="eastAsia"/>
                <w:lang w:eastAsia="zh-CN"/>
              </w:rPr>
              <w:t>：单位：美金；充值金额用绿色字体和</w:t>
            </w:r>
            <w:r>
              <w:rPr>
                <w:rFonts w:hint="eastAsia"/>
                <w:lang w:eastAsia="zh-CN"/>
              </w:rPr>
              <w:t>+</w:t>
            </w:r>
            <w:r>
              <w:rPr>
                <w:rFonts w:hint="eastAsia"/>
                <w:lang w:eastAsia="zh-CN"/>
              </w:rPr>
              <w:t>显示；提现用红色字体和</w:t>
            </w:r>
            <w:r>
              <w:rPr>
                <w:rFonts w:hint="eastAsia"/>
                <w:lang w:eastAsia="zh-CN"/>
              </w:rPr>
              <w:t>-</w:t>
            </w:r>
            <w:r>
              <w:rPr>
                <w:rFonts w:hint="eastAsia"/>
                <w:lang w:eastAsia="zh-CN"/>
              </w:rPr>
              <w:t>显示；</w:t>
            </w:r>
          </w:p>
          <w:p w:rsidR="004D3DEA" w:rsidRPr="00B77EE6" w:rsidRDefault="005A473E" w:rsidP="00887654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  <w:lang w:eastAsia="zh-CN"/>
              </w:rPr>
              <w:t>交易</w:t>
            </w:r>
            <w:r w:rsidR="004D3DEA">
              <w:rPr>
                <w:rFonts w:hint="eastAsia"/>
              </w:rPr>
              <w:t>类型</w:t>
            </w:r>
            <w:r w:rsidR="004D3DEA">
              <w:rPr>
                <w:rFonts w:hint="eastAsia"/>
                <w:lang w:eastAsia="zh-CN"/>
              </w:rPr>
              <w:t>:</w:t>
            </w:r>
            <w:r w:rsidR="004D3DEA">
              <w:rPr>
                <w:lang w:eastAsia="zh-CN"/>
              </w:rPr>
              <w:t>余额充值</w:t>
            </w:r>
            <w:r w:rsidR="004D3DEA">
              <w:rPr>
                <w:rFonts w:hint="eastAsia"/>
                <w:lang w:eastAsia="zh-CN"/>
              </w:rPr>
              <w:t>、余额提现、彩金充值、红包充值</w:t>
            </w:r>
          </w:p>
        </w:tc>
      </w:tr>
      <w:tr w:rsidR="004D3DEA" w:rsidRPr="00883F4B" w:rsidTr="00887654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4D3DEA" w:rsidRPr="00883F4B" w:rsidRDefault="004D3DEA" w:rsidP="00887654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4D3DEA" w:rsidRDefault="004D3DEA" w:rsidP="00887654">
            <w:r>
              <w:rPr>
                <w:rFonts w:hint="eastAsia"/>
              </w:rPr>
              <w:t>【详情】：选择其中一条记录查看详情；</w:t>
            </w:r>
          </w:p>
          <w:p w:rsidR="004D3DEA" w:rsidRPr="00883F4B" w:rsidRDefault="004D3DEA" w:rsidP="00887654">
            <w:r>
              <w:t>下滑刷新记录信息</w:t>
            </w:r>
            <w:r>
              <w:rPr>
                <w:rFonts w:hint="eastAsia"/>
              </w:rPr>
              <w:t>；</w:t>
            </w:r>
          </w:p>
        </w:tc>
      </w:tr>
      <w:tr w:rsidR="004D3DEA" w:rsidRPr="00883F4B" w:rsidTr="00887654">
        <w:tc>
          <w:tcPr>
            <w:tcW w:w="1384" w:type="dxa"/>
            <w:shd w:val="clear" w:color="auto" w:fill="D9D9D9"/>
            <w:vAlign w:val="center"/>
          </w:tcPr>
          <w:p w:rsidR="004D3DEA" w:rsidRPr="00883F4B" w:rsidRDefault="004D3DEA" w:rsidP="00887654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4D3DEA" w:rsidRPr="00FE4DC0" w:rsidRDefault="004D3DEA" w:rsidP="00887654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无</w:t>
            </w:r>
          </w:p>
        </w:tc>
      </w:tr>
      <w:tr w:rsidR="004D3DEA" w:rsidRPr="00883F4B" w:rsidTr="00887654">
        <w:tc>
          <w:tcPr>
            <w:tcW w:w="1384" w:type="dxa"/>
            <w:shd w:val="clear" w:color="auto" w:fill="D9D9D9"/>
            <w:vAlign w:val="center"/>
          </w:tcPr>
          <w:p w:rsidR="004D3DEA" w:rsidRPr="00883F4B" w:rsidRDefault="004D3DEA" w:rsidP="00887654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4D3DEA" w:rsidRPr="00883F4B" w:rsidRDefault="000D4042" w:rsidP="00887654">
            <w:pPr>
              <w:rPr>
                <w:bCs/>
                <w:iCs/>
              </w:rPr>
            </w:pPr>
            <w:r>
              <w:rPr>
                <w:bCs/>
                <w:iCs/>
              </w:rPr>
              <w:t>无</w:t>
            </w:r>
          </w:p>
        </w:tc>
      </w:tr>
      <w:tr w:rsidR="004D3DEA" w:rsidRPr="00883F4B" w:rsidTr="00887654">
        <w:tc>
          <w:tcPr>
            <w:tcW w:w="1384" w:type="dxa"/>
            <w:shd w:val="clear" w:color="auto" w:fill="D9D9D9"/>
            <w:vAlign w:val="center"/>
          </w:tcPr>
          <w:p w:rsidR="004D3DEA" w:rsidRPr="00883F4B" w:rsidRDefault="004D3DEA" w:rsidP="00887654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4D3DEA" w:rsidRPr="00883F4B" w:rsidRDefault="004D3DEA" w:rsidP="00887654">
            <w:r>
              <w:t>无</w:t>
            </w:r>
          </w:p>
        </w:tc>
      </w:tr>
    </w:tbl>
    <w:p w:rsidR="00766D41" w:rsidRDefault="004D3DEA" w:rsidP="00766D41">
      <w:pPr>
        <w:pStyle w:val="a0"/>
        <w:rPr>
          <w:lang w:val="x-none" w:eastAsia="x-none"/>
        </w:rPr>
      </w:pPr>
      <w:r>
        <w:rPr>
          <w:lang w:val="x-none" w:eastAsia="x-none"/>
        </w:rPr>
        <w:t>参考图</w:t>
      </w:r>
      <w:r>
        <w:rPr>
          <w:rFonts w:hint="eastAsia"/>
          <w:lang w:val="x-none"/>
        </w:rPr>
        <w:t>：</w:t>
      </w:r>
    </w:p>
    <w:p w:rsidR="004D3DEA" w:rsidRPr="00766D41" w:rsidRDefault="004D3DEA" w:rsidP="00766D41">
      <w:pPr>
        <w:pStyle w:val="a0"/>
        <w:rPr>
          <w:lang w:val="x-none" w:eastAsia="x-none"/>
        </w:rPr>
      </w:pPr>
    </w:p>
    <w:p w:rsidR="004D3DEA" w:rsidRDefault="006A085D" w:rsidP="00E40ED7">
      <w:pPr>
        <w:pStyle w:val="4"/>
      </w:pPr>
      <w:r>
        <w:t>充值</w:t>
      </w:r>
      <w:r w:rsidR="004D3DEA">
        <w:t>记录详情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4D3DEA" w:rsidRPr="00883F4B" w:rsidTr="00887654">
        <w:tc>
          <w:tcPr>
            <w:tcW w:w="1384" w:type="dxa"/>
            <w:shd w:val="clear" w:color="auto" w:fill="D9D9D9"/>
            <w:vAlign w:val="center"/>
          </w:tcPr>
          <w:p w:rsidR="004D3DEA" w:rsidRPr="00883F4B" w:rsidRDefault="004D3DEA" w:rsidP="00887654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4D3DEA" w:rsidRPr="00883F4B" w:rsidRDefault="001F65D3" w:rsidP="00887654">
            <w:pPr>
              <w:rPr>
                <w:iCs/>
              </w:rPr>
            </w:pPr>
            <w:r>
              <w:rPr>
                <w:rFonts w:hint="eastAsia"/>
                <w:iCs/>
              </w:rPr>
              <w:t>T027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4D3DEA" w:rsidRPr="00883F4B" w:rsidRDefault="004D3DEA" w:rsidP="00887654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4D3DEA" w:rsidRPr="00883F4B" w:rsidRDefault="004D3DEA" w:rsidP="00887654">
            <w:pPr>
              <w:rPr>
                <w:iCs/>
              </w:rPr>
            </w:pPr>
          </w:p>
        </w:tc>
      </w:tr>
      <w:tr w:rsidR="004D3DEA" w:rsidRPr="00883F4B" w:rsidTr="00887654">
        <w:tc>
          <w:tcPr>
            <w:tcW w:w="1384" w:type="dxa"/>
            <w:shd w:val="clear" w:color="auto" w:fill="D9D9D9"/>
            <w:vAlign w:val="center"/>
          </w:tcPr>
          <w:p w:rsidR="004D3DEA" w:rsidRPr="00883F4B" w:rsidRDefault="004D3DEA" w:rsidP="00887654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4D3DEA" w:rsidRPr="00883F4B" w:rsidRDefault="00887654" w:rsidP="00887654">
            <w:pPr>
              <w:rPr>
                <w:iCs/>
              </w:rPr>
            </w:pPr>
            <w:r>
              <w:rPr>
                <w:rFonts w:hint="eastAsia"/>
                <w:iCs/>
              </w:rPr>
              <w:t>充值记录</w:t>
            </w:r>
            <w:r w:rsidR="004D3DEA">
              <w:rPr>
                <w:rFonts w:hint="eastAsia"/>
                <w:iCs/>
              </w:rPr>
              <w:t>详情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4D3DEA" w:rsidRPr="00883F4B" w:rsidRDefault="004D3DEA" w:rsidP="00887654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4D3DEA" w:rsidRPr="00883F4B" w:rsidRDefault="004D3DEA" w:rsidP="00887654">
            <w:pPr>
              <w:rPr>
                <w:iCs/>
              </w:rPr>
            </w:pPr>
          </w:p>
        </w:tc>
      </w:tr>
      <w:tr w:rsidR="004D3DEA" w:rsidRPr="00883F4B" w:rsidTr="00887654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4D3DEA" w:rsidRPr="00883F4B" w:rsidRDefault="004D3DEA" w:rsidP="00887654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4D3DEA" w:rsidRPr="00883F4B" w:rsidRDefault="00887654" w:rsidP="00887654">
            <w:r>
              <w:rPr>
                <w:rFonts w:hint="eastAsia"/>
              </w:rPr>
              <w:t>充值记录详情信息；</w:t>
            </w:r>
          </w:p>
        </w:tc>
      </w:tr>
      <w:tr w:rsidR="004D3DEA" w:rsidRPr="00883F4B" w:rsidTr="00887654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4D3DEA" w:rsidRPr="00883F4B" w:rsidRDefault="004D3DEA" w:rsidP="00887654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4D3DEA" w:rsidRDefault="00887654" w:rsidP="00887654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交易金额</w:t>
            </w:r>
            <w:r>
              <w:rPr>
                <w:rFonts w:hint="eastAsia"/>
                <w:lang w:eastAsia="zh-CN"/>
              </w:rPr>
              <w:t>：单位：美金</w:t>
            </w:r>
          </w:p>
          <w:p w:rsidR="00887654" w:rsidRDefault="00887654" w:rsidP="00887654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lang w:eastAsia="zh-CN"/>
              </w:rPr>
              <w:t>交易状态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lang w:eastAsia="zh-CN"/>
              </w:rPr>
              <w:t>交易成功</w:t>
            </w:r>
            <w:r>
              <w:rPr>
                <w:rFonts w:hint="eastAsia"/>
                <w:lang w:eastAsia="zh-CN"/>
              </w:rPr>
              <w:t>、</w:t>
            </w:r>
            <w:r>
              <w:rPr>
                <w:lang w:eastAsia="zh-CN"/>
              </w:rPr>
              <w:t>交易失败</w:t>
            </w:r>
            <w:r>
              <w:rPr>
                <w:rFonts w:hint="eastAsia"/>
                <w:lang w:eastAsia="zh-CN"/>
              </w:rPr>
              <w:t>；</w:t>
            </w:r>
          </w:p>
          <w:p w:rsidR="00887654" w:rsidRDefault="00887654" w:rsidP="00887654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交易类型</w:t>
            </w:r>
            <w:r>
              <w:rPr>
                <w:rFonts w:hint="eastAsia"/>
                <w:lang w:eastAsia="zh-CN"/>
              </w:rPr>
              <w:t>：余额充值、彩金充值、红包充值</w:t>
            </w:r>
          </w:p>
          <w:p w:rsidR="00887654" w:rsidRDefault="00887654" w:rsidP="00887654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充值方式</w:t>
            </w:r>
            <w:r>
              <w:rPr>
                <w:rFonts w:hint="eastAsia"/>
                <w:lang w:eastAsia="zh-CN"/>
              </w:rPr>
              <w:t>：充值卡、彩金、红包（与交易类型相对应）</w:t>
            </w:r>
          </w:p>
          <w:p w:rsidR="00887654" w:rsidRDefault="00887654" w:rsidP="00887654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创建时间</w:t>
            </w:r>
            <w:r>
              <w:rPr>
                <w:rFonts w:hint="eastAsia"/>
                <w:lang w:eastAsia="zh-CN"/>
              </w:rPr>
              <w:t>：交易的创建时间；年月日</w:t>
            </w:r>
            <w:r>
              <w:rPr>
                <w:rFonts w:hint="eastAsia"/>
                <w:lang w:eastAsia="zh-CN"/>
              </w:rPr>
              <w:t>-</w:t>
            </w:r>
            <w:r>
              <w:rPr>
                <w:rFonts w:hint="eastAsia"/>
                <w:lang w:eastAsia="zh-CN"/>
              </w:rPr>
              <w:t>时分</w:t>
            </w:r>
          </w:p>
          <w:p w:rsidR="00887654" w:rsidRPr="00B77EE6" w:rsidRDefault="00887654" w:rsidP="00887654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lang w:eastAsia="zh-CN"/>
              </w:rPr>
              <w:t>交易编号</w:t>
            </w:r>
            <w:r>
              <w:rPr>
                <w:rFonts w:hint="eastAsia"/>
                <w:lang w:eastAsia="zh-CN"/>
              </w:rPr>
              <w:t>：系统生成的</w:t>
            </w:r>
            <w:r>
              <w:rPr>
                <w:rFonts w:hint="eastAsia"/>
                <w:lang w:eastAsia="zh-CN"/>
              </w:rPr>
              <w:t>20</w:t>
            </w:r>
            <w:r>
              <w:rPr>
                <w:rFonts w:hint="eastAsia"/>
                <w:lang w:eastAsia="zh-CN"/>
              </w:rPr>
              <w:t>位交易编号；</w:t>
            </w:r>
          </w:p>
        </w:tc>
      </w:tr>
      <w:tr w:rsidR="004D3DEA" w:rsidRPr="00883F4B" w:rsidTr="00887654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4D3DEA" w:rsidRPr="00883F4B" w:rsidRDefault="004D3DEA" w:rsidP="00887654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4D3DEA" w:rsidRPr="00883F4B" w:rsidRDefault="00887654" w:rsidP="00887654">
            <w:r>
              <w:rPr>
                <w:rFonts w:hint="eastAsia"/>
              </w:rPr>
              <w:t>无</w:t>
            </w:r>
          </w:p>
        </w:tc>
      </w:tr>
      <w:tr w:rsidR="004D3DEA" w:rsidRPr="00883F4B" w:rsidTr="00887654">
        <w:tc>
          <w:tcPr>
            <w:tcW w:w="1384" w:type="dxa"/>
            <w:shd w:val="clear" w:color="auto" w:fill="D9D9D9"/>
            <w:vAlign w:val="center"/>
          </w:tcPr>
          <w:p w:rsidR="004D3DEA" w:rsidRPr="00883F4B" w:rsidRDefault="004D3DEA" w:rsidP="00887654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4D3DEA" w:rsidRPr="00FE4DC0" w:rsidRDefault="004D3DEA" w:rsidP="00887654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无</w:t>
            </w:r>
          </w:p>
        </w:tc>
      </w:tr>
      <w:tr w:rsidR="004D3DEA" w:rsidRPr="00883F4B" w:rsidTr="00887654">
        <w:tc>
          <w:tcPr>
            <w:tcW w:w="1384" w:type="dxa"/>
            <w:shd w:val="clear" w:color="auto" w:fill="D9D9D9"/>
            <w:vAlign w:val="center"/>
          </w:tcPr>
          <w:p w:rsidR="004D3DEA" w:rsidRPr="00883F4B" w:rsidRDefault="004D3DEA" w:rsidP="00887654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4D3DEA" w:rsidRPr="00883F4B" w:rsidRDefault="004D3DEA" w:rsidP="00887654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无</w:t>
            </w:r>
          </w:p>
        </w:tc>
      </w:tr>
      <w:tr w:rsidR="004D3DEA" w:rsidRPr="00883F4B" w:rsidTr="00887654">
        <w:tc>
          <w:tcPr>
            <w:tcW w:w="1384" w:type="dxa"/>
            <w:shd w:val="clear" w:color="auto" w:fill="D9D9D9"/>
            <w:vAlign w:val="center"/>
          </w:tcPr>
          <w:p w:rsidR="004D3DEA" w:rsidRPr="00883F4B" w:rsidRDefault="004D3DEA" w:rsidP="00887654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4D3DEA" w:rsidRPr="00883F4B" w:rsidRDefault="004D3DEA" w:rsidP="00887654">
            <w:r>
              <w:t>无</w:t>
            </w:r>
          </w:p>
        </w:tc>
      </w:tr>
    </w:tbl>
    <w:p w:rsidR="004D3DEA" w:rsidRDefault="006E468A" w:rsidP="004D3DEA">
      <w:pPr>
        <w:pStyle w:val="a0"/>
        <w:rPr>
          <w:lang w:val="x-none" w:eastAsia="x-none"/>
        </w:rPr>
      </w:pPr>
      <w:r>
        <w:rPr>
          <w:lang w:val="x-none" w:eastAsia="x-none"/>
        </w:rPr>
        <w:t>参考图</w:t>
      </w:r>
      <w:r>
        <w:rPr>
          <w:rFonts w:hint="eastAsia"/>
          <w:lang w:val="x-none"/>
        </w:rPr>
        <w:t>：</w:t>
      </w:r>
    </w:p>
    <w:p w:rsidR="006E468A" w:rsidRPr="004D3DEA" w:rsidRDefault="006E468A" w:rsidP="004D3DEA">
      <w:pPr>
        <w:pStyle w:val="a0"/>
        <w:rPr>
          <w:lang w:val="x-none" w:eastAsia="x-none"/>
        </w:rPr>
      </w:pPr>
    </w:p>
    <w:p w:rsidR="006A085D" w:rsidRDefault="006A085D" w:rsidP="00E40ED7">
      <w:pPr>
        <w:pStyle w:val="4"/>
      </w:pPr>
      <w:r>
        <w:t>提现记录详情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6A085D" w:rsidRPr="00883F4B" w:rsidTr="00887654">
        <w:tc>
          <w:tcPr>
            <w:tcW w:w="1384" w:type="dxa"/>
            <w:shd w:val="clear" w:color="auto" w:fill="D9D9D9"/>
            <w:vAlign w:val="center"/>
          </w:tcPr>
          <w:p w:rsidR="006A085D" w:rsidRPr="00883F4B" w:rsidRDefault="006A085D" w:rsidP="00887654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6A085D" w:rsidRPr="00883F4B" w:rsidRDefault="001F65D3" w:rsidP="00887654">
            <w:pPr>
              <w:rPr>
                <w:iCs/>
              </w:rPr>
            </w:pPr>
            <w:r>
              <w:rPr>
                <w:rFonts w:hint="eastAsia"/>
                <w:iCs/>
              </w:rPr>
              <w:t>T028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6A085D" w:rsidRPr="00883F4B" w:rsidRDefault="006A085D" w:rsidP="00887654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6A085D" w:rsidRPr="00883F4B" w:rsidRDefault="006A085D" w:rsidP="00887654">
            <w:pPr>
              <w:rPr>
                <w:iCs/>
              </w:rPr>
            </w:pPr>
          </w:p>
        </w:tc>
      </w:tr>
      <w:tr w:rsidR="006A085D" w:rsidRPr="00883F4B" w:rsidTr="00887654">
        <w:tc>
          <w:tcPr>
            <w:tcW w:w="1384" w:type="dxa"/>
            <w:shd w:val="clear" w:color="auto" w:fill="D9D9D9"/>
            <w:vAlign w:val="center"/>
          </w:tcPr>
          <w:p w:rsidR="006A085D" w:rsidRPr="00883F4B" w:rsidRDefault="006A085D" w:rsidP="00887654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6A085D" w:rsidRPr="00883F4B" w:rsidRDefault="00887654" w:rsidP="00887654">
            <w:pPr>
              <w:rPr>
                <w:iCs/>
              </w:rPr>
            </w:pPr>
            <w:r>
              <w:rPr>
                <w:rFonts w:hint="eastAsia"/>
                <w:iCs/>
              </w:rPr>
              <w:t>提现记录</w:t>
            </w:r>
            <w:r w:rsidR="006A085D">
              <w:rPr>
                <w:rFonts w:hint="eastAsia"/>
                <w:iCs/>
              </w:rPr>
              <w:t>详情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6A085D" w:rsidRPr="00883F4B" w:rsidRDefault="006A085D" w:rsidP="00887654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6A085D" w:rsidRPr="00883F4B" w:rsidRDefault="006A085D" w:rsidP="00887654">
            <w:pPr>
              <w:rPr>
                <w:iCs/>
              </w:rPr>
            </w:pPr>
          </w:p>
        </w:tc>
      </w:tr>
      <w:tr w:rsidR="006A085D" w:rsidRPr="00883F4B" w:rsidTr="00887654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6A085D" w:rsidRPr="00883F4B" w:rsidRDefault="006A085D" w:rsidP="00887654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6A085D" w:rsidRPr="00883F4B" w:rsidRDefault="00887654" w:rsidP="00887654">
            <w:r>
              <w:rPr>
                <w:rFonts w:hint="eastAsia"/>
              </w:rPr>
              <w:t>提现记录的详情</w:t>
            </w:r>
          </w:p>
        </w:tc>
      </w:tr>
      <w:tr w:rsidR="006A085D" w:rsidRPr="00883F4B" w:rsidTr="00887654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6A085D" w:rsidRPr="00883F4B" w:rsidRDefault="006A085D" w:rsidP="00887654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6A085D" w:rsidRDefault="00887654" w:rsidP="00887654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中心名称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提现的分中心名称</w:t>
            </w:r>
          </w:p>
          <w:p w:rsidR="00887654" w:rsidRDefault="00887654" w:rsidP="00887654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交易金额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单位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美金</w:t>
            </w:r>
          </w:p>
          <w:p w:rsidR="00887654" w:rsidRDefault="006E468A" w:rsidP="00887654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t>交易类型</w:t>
            </w:r>
            <w:r>
              <w:rPr>
                <w:rFonts w:hint="eastAsia"/>
                <w:lang w:eastAsia="zh-CN"/>
              </w:rPr>
              <w:t>：</w:t>
            </w:r>
            <w:r>
              <w:t>提现</w:t>
            </w:r>
          </w:p>
          <w:p w:rsidR="006E468A" w:rsidRDefault="006E468A" w:rsidP="00887654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t>提现方式</w:t>
            </w:r>
            <w:r>
              <w:rPr>
                <w:rFonts w:hint="eastAsia"/>
                <w:lang w:eastAsia="zh-CN"/>
              </w:rPr>
              <w:t>：中心提现（目前默认只有中心提现，其他方式后期增加）</w:t>
            </w:r>
          </w:p>
          <w:p w:rsidR="006E468A" w:rsidRDefault="006E468A" w:rsidP="00887654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t>处理进度</w:t>
            </w:r>
            <w:r>
              <w:rPr>
                <w:rFonts w:hint="eastAsia"/>
                <w:lang w:eastAsia="zh-CN"/>
              </w:rPr>
              <w:t>：</w:t>
            </w:r>
            <w:r>
              <w:t>中心处理</w:t>
            </w:r>
            <w:r>
              <w:rPr>
                <w:rFonts w:hint="eastAsia"/>
                <w:lang w:eastAsia="zh-CN"/>
              </w:rPr>
              <w:t>、</w:t>
            </w:r>
            <w:r>
              <w:t>提现成功</w:t>
            </w:r>
            <w:r>
              <w:rPr>
                <w:rFonts w:hint="eastAsia"/>
                <w:lang w:eastAsia="zh-CN"/>
              </w:rPr>
              <w:t>、</w:t>
            </w:r>
            <w:r>
              <w:t>提现失败</w:t>
            </w:r>
          </w:p>
          <w:p w:rsidR="006E468A" w:rsidRDefault="006E468A" w:rsidP="00887654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创建时间</w:t>
            </w:r>
            <w:r>
              <w:rPr>
                <w:rFonts w:hint="eastAsia"/>
                <w:lang w:eastAsia="zh-CN"/>
              </w:rPr>
              <w:t>：交易的创建时间；年与日</w:t>
            </w:r>
            <w:r>
              <w:rPr>
                <w:rFonts w:hint="eastAsia"/>
                <w:lang w:eastAsia="zh-CN"/>
              </w:rPr>
              <w:t>-</w:t>
            </w:r>
            <w:r>
              <w:rPr>
                <w:rFonts w:hint="eastAsia"/>
                <w:lang w:eastAsia="zh-CN"/>
              </w:rPr>
              <w:t>时分</w:t>
            </w:r>
          </w:p>
          <w:p w:rsidR="006E468A" w:rsidRPr="00B77EE6" w:rsidRDefault="006E468A" w:rsidP="00887654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lang w:eastAsia="zh-CN"/>
              </w:rPr>
              <w:t>交易编号</w:t>
            </w:r>
            <w:r>
              <w:rPr>
                <w:rFonts w:hint="eastAsia"/>
                <w:lang w:eastAsia="zh-CN"/>
              </w:rPr>
              <w:t>：系统生成的</w:t>
            </w:r>
            <w:r>
              <w:rPr>
                <w:rFonts w:hint="eastAsia"/>
                <w:lang w:eastAsia="zh-CN"/>
              </w:rPr>
              <w:t>20</w:t>
            </w:r>
            <w:r>
              <w:rPr>
                <w:rFonts w:hint="eastAsia"/>
                <w:lang w:eastAsia="zh-CN"/>
              </w:rPr>
              <w:t>位交易编号；</w:t>
            </w:r>
          </w:p>
        </w:tc>
      </w:tr>
      <w:tr w:rsidR="006A085D" w:rsidRPr="00883F4B" w:rsidTr="00887654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6A085D" w:rsidRPr="00883F4B" w:rsidRDefault="006A085D" w:rsidP="00887654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6A085D" w:rsidRPr="00883F4B" w:rsidRDefault="00887654" w:rsidP="00887654">
            <w:r>
              <w:rPr>
                <w:rFonts w:hint="eastAsia"/>
              </w:rPr>
              <w:t>下滑刷新，更新详情信息状态；</w:t>
            </w:r>
          </w:p>
        </w:tc>
      </w:tr>
      <w:tr w:rsidR="006A085D" w:rsidRPr="00883F4B" w:rsidTr="00887654">
        <w:tc>
          <w:tcPr>
            <w:tcW w:w="1384" w:type="dxa"/>
            <w:shd w:val="clear" w:color="auto" w:fill="D9D9D9"/>
            <w:vAlign w:val="center"/>
          </w:tcPr>
          <w:p w:rsidR="006A085D" w:rsidRPr="00883F4B" w:rsidRDefault="006A085D" w:rsidP="00887654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6A085D" w:rsidRPr="00FE4DC0" w:rsidRDefault="006A085D" w:rsidP="00887654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无</w:t>
            </w:r>
          </w:p>
        </w:tc>
      </w:tr>
      <w:tr w:rsidR="006A085D" w:rsidRPr="00883F4B" w:rsidTr="00887654">
        <w:tc>
          <w:tcPr>
            <w:tcW w:w="1384" w:type="dxa"/>
            <w:shd w:val="clear" w:color="auto" w:fill="D9D9D9"/>
            <w:vAlign w:val="center"/>
          </w:tcPr>
          <w:p w:rsidR="006A085D" w:rsidRPr="00883F4B" w:rsidRDefault="006A085D" w:rsidP="00887654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6A085D" w:rsidRPr="00883F4B" w:rsidRDefault="006A085D" w:rsidP="00887654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无</w:t>
            </w:r>
          </w:p>
        </w:tc>
      </w:tr>
      <w:tr w:rsidR="006A085D" w:rsidRPr="00883F4B" w:rsidTr="00887654">
        <w:tc>
          <w:tcPr>
            <w:tcW w:w="1384" w:type="dxa"/>
            <w:shd w:val="clear" w:color="auto" w:fill="D9D9D9"/>
            <w:vAlign w:val="center"/>
          </w:tcPr>
          <w:p w:rsidR="006A085D" w:rsidRPr="00883F4B" w:rsidRDefault="006A085D" w:rsidP="00887654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6A085D" w:rsidRPr="006E468A" w:rsidRDefault="006E468A" w:rsidP="00887654">
            <w:r>
              <w:t>提现申请在手机</w:t>
            </w:r>
            <w:r>
              <w:t>app</w:t>
            </w:r>
            <w:r>
              <w:t>中提交申请至所选的分中心</w:t>
            </w:r>
            <w:r>
              <w:rPr>
                <w:rFonts w:hint="eastAsia"/>
              </w:rPr>
              <w:t>，</w:t>
            </w:r>
            <w:r>
              <w:t>待分中心处理</w:t>
            </w:r>
            <w:r>
              <w:rPr>
                <w:rFonts w:hint="eastAsia"/>
              </w:rPr>
              <w:t>，</w:t>
            </w:r>
            <w:r>
              <w:t>提现即可完成</w:t>
            </w:r>
            <w:r>
              <w:rPr>
                <w:rFonts w:hint="eastAsia"/>
              </w:rPr>
              <w:t>；</w:t>
            </w:r>
          </w:p>
        </w:tc>
      </w:tr>
    </w:tbl>
    <w:p w:rsidR="006A085D" w:rsidRDefault="006E468A" w:rsidP="006A085D">
      <w:pPr>
        <w:pStyle w:val="a0"/>
        <w:rPr>
          <w:lang w:val="x-none" w:eastAsia="x-none"/>
        </w:rPr>
      </w:pPr>
      <w:r>
        <w:rPr>
          <w:lang w:val="x-none" w:eastAsia="x-none"/>
        </w:rPr>
        <w:t>参考图</w:t>
      </w:r>
      <w:r>
        <w:rPr>
          <w:rFonts w:hint="eastAsia"/>
          <w:lang w:val="x-none"/>
        </w:rPr>
        <w:t>：</w:t>
      </w:r>
    </w:p>
    <w:p w:rsidR="006E468A" w:rsidRPr="006A085D" w:rsidRDefault="006E468A" w:rsidP="006A085D">
      <w:pPr>
        <w:pStyle w:val="a0"/>
        <w:rPr>
          <w:lang w:val="x-none" w:eastAsia="x-none"/>
        </w:rPr>
      </w:pPr>
    </w:p>
    <w:p w:rsidR="005C2083" w:rsidRDefault="00507F90" w:rsidP="00E40ED7">
      <w:pPr>
        <w:pStyle w:val="3"/>
      </w:pPr>
      <w:r>
        <w:rPr>
          <w:rFonts w:hint="eastAsia"/>
        </w:rPr>
        <w:t>投注</w:t>
      </w:r>
      <w:r w:rsidR="005C2083">
        <w:t>记录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5C2083" w:rsidRPr="00883F4B" w:rsidTr="007955CD"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127CDE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5C2083" w:rsidRPr="00883F4B" w:rsidRDefault="001F65D3" w:rsidP="00127CDE">
            <w:pPr>
              <w:rPr>
                <w:iCs/>
              </w:rPr>
            </w:pPr>
            <w:r>
              <w:rPr>
                <w:rFonts w:hint="eastAsia"/>
                <w:iCs/>
              </w:rPr>
              <w:t>T029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5C2083" w:rsidRPr="00883F4B" w:rsidRDefault="005C2083" w:rsidP="00127CDE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5C2083" w:rsidRPr="00883F4B" w:rsidRDefault="005C2083" w:rsidP="00127CDE">
            <w:pPr>
              <w:rPr>
                <w:iCs/>
              </w:rPr>
            </w:pPr>
          </w:p>
        </w:tc>
      </w:tr>
      <w:tr w:rsidR="005C2083" w:rsidRPr="00883F4B" w:rsidTr="007955CD"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127CDE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5C2083" w:rsidRPr="00883F4B" w:rsidRDefault="006641DA" w:rsidP="00127CDE">
            <w:pPr>
              <w:rPr>
                <w:iCs/>
              </w:rPr>
            </w:pPr>
            <w:r>
              <w:rPr>
                <w:rFonts w:hint="eastAsia"/>
                <w:iCs/>
              </w:rPr>
              <w:t>投注记录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5C2083" w:rsidRPr="00883F4B" w:rsidRDefault="005C2083" w:rsidP="00127CDE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5C2083" w:rsidRPr="00883F4B" w:rsidRDefault="005C2083" w:rsidP="00127CDE">
            <w:pPr>
              <w:rPr>
                <w:iCs/>
              </w:rPr>
            </w:pPr>
          </w:p>
        </w:tc>
      </w:tr>
      <w:tr w:rsidR="005C2083" w:rsidRPr="00883F4B" w:rsidTr="007955CD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127CDE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5C2083" w:rsidRPr="00883F4B" w:rsidRDefault="006641DA" w:rsidP="00127CDE">
            <w:r>
              <w:t>用户进行数字游戏投注的投注记录</w:t>
            </w:r>
            <w:r>
              <w:rPr>
                <w:rFonts w:hint="eastAsia"/>
              </w:rPr>
              <w:t>；</w:t>
            </w:r>
            <w:r>
              <w:t>包含所有投注订单</w:t>
            </w:r>
            <w:r>
              <w:rPr>
                <w:rFonts w:hint="eastAsia"/>
              </w:rPr>
              <w:t>、</w:t>
            </w:r>
            <w:r>
              <w:t>中奖</w:t>
            </w:r>
            <w:r>
              <w:rPr>
                <w:rFonts w:hint="eastAsia"/>
              </w:rPr>
              <w:t>、</w:t>
            </w:r>
            <w:r>
              <w:t>未中奖</w:t>
            </w:r>
            <w:r>
              <w:rPr>
                <w:rFonts w:hint="eastAsia"/>
              </w:rPr>
              <w:t>；</w:t>
            </w:r>
          </w:p>
        </w:tc>
      </w:tr>
      <w:tr w:rsidR="005C2083" w:rsidRPr="00883F4B" w:rsidTr="007955CD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127CDE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5C2083" w:rsidRDefault="0084336A" w:rsidP="00127CDE">
            <w:r>
              <w:t>Tab</w:t>
            </w:r>
            <w:r>
              <w:t>标签显示</w:t>
            </w:r>
            <w:r>
              <w:rPr>
                <w:rFonts w:hint="eastAsia"/>
              </w:rPr>
              <w:t>:</w:t>
            </w:r>
            <w:r>
              <w:t>全部</w:t>
            </w:r>
            <w:r>
              <w:rPr>
                <w:rFonts w:hint="eastAsia"/>
              </w:rPr>
              <w:t>、已中奖、未中奖</w:t>
            </w:r>
          </w:p>
          <w:p w:rsidR="000223E5" w:rsidRDefault="000223E5" w:rsidP="00127CDE">
            <w:r>
              <w:t>没有中奖记录时显示一个已定义好的背景图片</w:t>
            </w:r>
            <w:r>
              <w:rPr>
                <w:rFonts w:hint="eastAsia"/>
              </w:rPr>
              <w:t>；</w:t>
            </w:r>
          </w:p>
          <w:p w:rsidR="00A2728F" w:rsidRDefault="00A2728F" w:rsidP="00A2728F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游戏名称</w:t>
            </w:r>
          </w:p>
          <w:p w:rsidR="007E2BE7" w:rsidRDefault="00A2728F" w:rsidP="00D45832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游戏期号</w:t>
            </w:r>
          </w:p>
          <w:p w:rsidR="00A2728F" w:rsidRDefault="00A2728F" w:rsidP="00A2728F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lastRenderedPageBreak/>
              <w:t>投注金额</w:t>
            </w:r>
            <w:r w:rsidR="00CC407D">
              <w:rPr>
                <w:rFonts w:hint="eastAsia"/>
                <w:lang w:eastAsia="zh-CN"/>
              </w:rPr>
              <w:t>：</w:t>
            </w:r>
            <w:r w:rsidR="00CC407D">
              <w:rPr>
                <w:rFonts w:hint="eastAsia"/>
              </w:rPr>
              <w:t>总投注金额</w:t>
            </w:r>
          </w:p>
          <w:p w:rsidR="00A2728F" w:rsidRDefault="00A2728F" w:rsidP="00A2728F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购买时间</w:t>
            </w:r>
            <w:r>
              <w:rPr>
                <w:rFonts w:hint="eastAsia"/>
                <w:lang w:eastAsia="zh-CN"/>
              </w:rPr>
              <w:t>：</w:t>
            </w:r>
            <w:r w:rsidR="00CC407D">
              <w:rPr>
                <w:rFonts w:hint="eastAsia"/>
                <w:lang w:eastAsia="zh-CN"/>
              </w:rPr>
              <w:t>年月日，时分秒</w:t>
            </w:r>
          </w:p>
          <w:p w:rsidR="00A2728F" w:rsidRDefault="00297D56" w:rsidP="00A2728F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状态</w:t>
            </w:r>
            <w:r w:rsidR="007F1965"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  <w:lang w:eastAsia="zh-CN"/>
              </w:rPr>
              <w:t>未中奖、未开奖</w:t>
            </w:r>
          </w:p>
          <w:p w:rsidR="007F1965" w:rsidRPr="00B77EE6" w:rsidRDefault="007F1965" w:rsidP="00A2728F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lang w:eastAsia="zh-CN"/>
              </w:rPr>
              <w:t>中奖金额</w:t>
            </w:r>
            <w:r>
              <w:rPr>
                <w:rFonts w:hint="eastAsia"/>
                <w:lang w:eastAsia="zh-CN"/>
              </w:rPr>
              <w:t>:</w:t>
            </w:r>
            <w:r>
              <w:rPr>
                <w:rFonts w:hint="eastAsia"/>
                <w:lang w:eastAsia="zh-CN"/>
              </w:rPr>
              <w:t>中奖订单显示，其他不显示；</w:t>
            </w:r>
          </w:p>
        </w:tc>
      </w:tr>
      <w:tr w:rsidR="005C2083" w:rsidRPr="00883F4B" w:rsidTr="007955CD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127CDE">
            <w:r w:rsidRPr="00883F4B">
              <w:rPr>
                <w:rFonts w:hint="eastAsia"/>
              </w:rPr>
              <w:lastRenderedPageBreak/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5C2083" w:rsidRDefault="00297D56" w:rsidP="00127CDE">
            <w:r>
              <w:rPr>
                <w:rFonts w:hint="eastAsia"/>
              </w:rPr>
              <w:t>【详情】：选择其中一条记录查看订单详情；</w:t>
            </w:r>
          </w:p>
          <w:p w:rsidR="00297D56" w:rsidRPr="00883F4B" w:rsidRDefault="00297D56" w:rsidP="00127CDE">
            <w:r>
              <w:t>下滑刷新订单信息</w:t>
            </w:r>
            <w:r w:rsidR="00CC3546">
              <w:rPr>
                <w:rFonts w:hint="eastAsia"/>
              </w:rPr>
              <w:t>，</w:t>
            </w:r>
            <w:r w:rsidR="00CC3546">
              <w:t>上</w:t>
            </w:r>
            <w:r w:rsidR="00CC3546">
              <w:rPr>
                <w:rFonts w:hint="eastAsia"/>
              </w:rPr>
              <w:t>拉加载</w:t>
            </w:r>
            <w:r w:rsidR="00CC3546">
              <w:t>更多信息；</w:t>
            </w:r>
          </w:p>
        </w:tc>
      </w:tr>
      <w:tr w:rsidR="005C2083" w:rsidRPr="00883F4B" w:rsidTr="007955CD"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127CDE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5C2083" w:rsidRPr="00FE4DC0" w:rsidRDefault="005C2083" w:rsidP="00127CDE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无</w:t>
            </w:r>
          </w:p>
        </w:tc>
      </w:tr>
      <w:tr w:rsidR="005C2083" w:rsidRPr="00883F4B" w:rsidTr="007955CD"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127CDE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5C2083" w:rsidRDefault="00334349" w:rsidP="00127CDE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当订单为中奖订单时，状态直接显示中奖金额；</w:t>
            </w:r>
          </w:p>
          <w:p w:rsidR="00CC407D" w:rsidRPr="00883F4B" w:rsidRDefault="00CC407D" w:rsidP="00127CDE">
            <w:pPr>
              <w:rPr>
                <w:bCs/>
                <w:iCs/>
              </w:rPr>
            </w:pPr>
            <w:r>
              <w:rPr>
                <w:bCs/>
                <w:iCs/>
              </w:rPr>
              <w:t>多期票</w:t>
            </w:r>
            <w:r w:rsidR="00D45832">
              <w:rPr>
                <w:bCs/>
                <w:iCs/>
              </w:rPr>
              <w:t>会被拆分多个订单显示</w:t>
            </w:r>
            <w:r w:rsidR="00D45832">
              <w:rPr>
                <w:rFonts w:hint="eastAsia"/>
                <w:bCs/>
                <w:iCs/>
              </w:rPr>
              <w:t>；</w:t>
            </w:r>
          </w:p>
        </w:tc>
      </w:tr>
      <w:tr w:rsidR="005C2083" w:rsidRPr="00883F4B" w:rsidTr="007955CD">
        <w:tc>
          <w:tcPr>
            <w:tcW w:w="1384" w:type="dxa"/>
            <w:shd w:val="clear" w:color="auto" w:fill="D9D9D9"/>
            <w:vAlign w:val="center"/>
          </w:tcPr>
          <w:p w:rsidR="005C2083" w:rsidRPr="00883F4B" w:rsidRDefault="005C2083" w:rsidP="00127CDE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5C2083" w:rsidRPr="00883F4B" w:rsidRDefault="00F44E5D" w:rsidP="00127CDE">
            <w:r>
              <w:t>当投注记录无记录时</w:t>
            </w:r>
            <w:r>
              <w:rPr>
                <w:rFonts w:hint="eastAsia"/>
              </w:rPr>
              <w:t>，</w:t>
            </w:r>
            <w:r>
              <w:t>显示无记录背景图</w:t>
            </w:r>
            <w:r>
              <w:rPr>
                <w:rFonts w:hint="eastAsia"/>
              </w:rPr>
              <w:t>，点击背景图中的【投注】按钮进入投注页面；</w:t>
            </w:r>
          </w:p>
        </w:tc>
      </w:tr>
    </w:tbl>
    <w:p w:rsidR="005C2083" w:rsidRDefault="006E468A" w:rsidP="00127CDE">
      <w:pPr>
        <w:pStyle w:val="a0"/>
        <w:rPr>
          <w:lang w:val="x-none"/>
        </w:rPr>
      </w:pPr>
      <w:r>
        <w:rPr>
          <w:lang w:val="x-none"/>
        </w:rPr>
        <w:t>参考图</w:t>
      </w:r>
      <w:r>
        <w:rPr>
          <w:rFonts w:hint="eastAsia"/>
          <w:lang w:val="x-none"/>
        </w:rPr>
        <w:t>：</w:t>
      </w:r>
    </w:p>
    <w:p w:rsidR="006E468A" w:rsidRPr="00C35E2B" w:rsidRDefault="00F44E5D" w:rsidP="00127CDE">
      <w:pPr>
        <w:pStyle w:val="a0"/>
        <w:rPr>
          <w:lang w:val="x-none"/>
        </w:rPr>
      </w:pPr>
      <w:r w:rsidRPr="00F44E5D">
        <w:rPr>
          <w:noProof/>
          <w:lang w:bidi="km-KH"/>
        </w:rPr>
        <w:drawing>
          <wp:inline distT="0" distB="0" distL="0" distR="0">
            <wp:extent cx="2024865" cy="3600000"/>
            <wp:effectExtent l="0" t="0" r="0" b="635"/>
            <wp:docPr id="26" name="图片 26" descr="D:\pilottery\trunkdev2.0\documents\02Requirement\彩票APP\UI设计图\一期设计图\个人中心\APP IOS--4投注记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pilottery\trunkdev2.0\documents\02Requirement\彩票APP\UI设计图\一期设计图\个人中心\APP IOS--4投注记录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x-none"/>
        </w:rPr>
        <w:t xml:space="preserve"> </w:t>
      </w:r>
      <w:r w:rsidRPr="00F44E5D">
        <w:rPr>
          <w:noProof/>
          <w:lang w:bidi="km-KH"/>
        </w:rPr>
        <w:drawing>
          <wp:inline distT="0" distB="0" distL="0" distR="0">
            <wp:extent cx="2024865" cy="3600000"/>
            <wp:effectExtent l="0" t="0" r="0" b="635"/>
            <wp:docPr id="27" name="图片 27" descr="D:\pilottery\trunkdev2.0\documents\02Requirement\彩票APP\UI设计图\一期设计图\个人中心\APP IOS--4-1投注记录-无记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pilottery\trunkdev2.0\documents\02Requirement\彩票APP\UI设计图\一期设计图\个人中心\APP IOS--4-1投注记录-无记录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D56" w:rsidRDefault="00297D56" w:rsidP="00E40ED7">
      <w:pPr>
        <w:pStyle w:val="4"/>
      </w:pPr>
      <w:r>
        <w:t>中奖订单详情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297D56" w:rsidRPr="00883F4B" w:rsidTr="00887654"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297D56" w:rsidRPr="00883F4B" w:rsidRDefault="001F65D3" w:rsidP="00887654">
            <w:pPr>
              <w:rPr>
                <w:iCs/>
              </w:rPr>
            </w:pPr>
            <w:r>
              <w:rPr>
                <w:rFonts w:hint="eastAsia"/>
                <w:iCs/>
              </w:rPr>
              <w:t>T30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297D56" w:rsidRPr="00883F4B" w:rsidRDefault="00297D56" w:rsidP="00887654">
            <w:pPr>
              <w:rPr>
                <w:iCs/>
              </w:rPr>
            </w:pPr>
          </w:p>
        </w:tc>
      </w:tr>
      <w:tr w:rsidR="00297D56" w:rsidRPr="00883F4B" w:rsidTr="00887654"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297D56" w:rsidRPr="00883F4B" w:rsidRDefault="00297D56" w:rsidP="00887654">
            <w:pPr>
              <w:rPr>
                <w:iCs/>
              </w:rPr>
            </w:pPr>
            <w:r>
              <w:rPr>
                <w:rFonts w:hint="eastAsia"/>
                <w:iCs/>
              </w:rPr>
              <w:t>投注记录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297D56" w:rsidRPr="00883F4B" w:rsidRDefault="00297D56" w:rsidP="00887654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297D56" w:rsidRPr="00883F4B" w:rsidRDefault="00297D56" w:rsidP="00887654">
            <w:pPr>
              <w:rPr>
                <w:iCs/>
              </w:rPr>
            </w:pPr>
          </w:p>
        </w:tc>
      </w:tr>
      <w:tr w:rsidR="00297D56" w:rsidRPr="00883F4B" w:rsidTr="00887654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lastRenderedPageBreak/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297D56" w:rsidRPr="00883F4B" w:rsidRDefault="009F204B" w:rsidP="009F204B">
            <w:r>
              <w:t>订单列表中中奖的订单详情</w:t>
            </w:r>
            <w:r>
              <w:rPr>
                <w:rFonts w:hint="eastAsia"/>
              </w:rPr>
              <w:t>；</w:t>
            </w:r>
          </w:p>
        </w:tc>
      </w:tr>
      <w:tr w:rsidR="00297D56" w:rsidRPr="00883F4B" w:rsidTr="00887654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297D56" w:rsidRDefault="0005630B" w:rsidP="00297D56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游戏名称</w:t>
            </w:r>
            <w:r>
              <w:rPr>
                <w:rFonts w:hint="eastAsia"/>
                <w:lang w:eastAsia="zh-CN"/>
              </w:rPr>
              <w:t>：</w:t>
            </w:r>
          </w:p>
          <w:p w:rsidR="00D45832" w:rsidRDefault="00D45832" w:rsidP="00D45832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游戏期号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第</w:t>
            </w:r>
            <w:r>
              <w:rPr>
                <w:rFonts w:hint="eastAsia"/>
                <w:lang w:eastAsia="zh-CN"/>
              </w:rPr>
              <w:t>20161102232</w:t>
            </w:r>
            <w:r>
              <w:rPr>
                <w:rFonts w:hint="eastAsia"/>
                <w:lang w:eastAsia="zh-CN"/>
              </w:rPr>
              <w:t>期</w:t>
            </w:r>
          </w:p>
          <w:p w:rsidR="0005630B" w:rsidRDefault="0005630B" w:rsidP="00297D56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投注金额</w:t>
            </w:r>
            <w:r>
              <w:rPr>
                <w:rFonts w:hint="eastAsia"/>
                <w:lang w:eastAsia="zh-CN"/>
              </w:rPr>
              <w:t>：</w:t>
            </w:r>
            <w:r w:rsidR="00CC407D">
              <w:rPr>
                <w:rFonts w:hint="eastAsia"/>
                <w:lang w:eastAsia="zh-CN"/>
              </w:rPr>
              <w:t>总投注金额</w:t>
            </w:r>
          </w:p>
          <w:p w:rsidR="007E2BE7" w:rsidRDefault="007E2BE7" w:rsidP="00297D56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  <w:lang w:eastAsia="zh-CN"/>
              </w:rPr>
              <w:t>中奖</w:t>
            </w:r>
            <w:r>
              <w:rPr>
                <w:lang w:eastAsia="zh-CN"/>
              </w:rPr>
              <w:t>金额：</w:t>
            </w:r>
            <w:r>
              <w:t>单位</w:t>
            </w:r>
            <w:r>
              <w:rPr>
                <w:rFonts w:hint="eastAsia"/>
                <w:lang w:eastAsia="zh-CN"/>
              </w:rPr>
              <w:t>：</w:t>
            </w:r>
            <w:r>
              <w:t>美金</w:t>
            </w:r>
            <w:r>
              <w:rPr>
                <w:rFonts w:hint="eastAsia"/>
                <w:lang w:eastAsia="zh-CN"/>
              </w:rPr>
              <w:t>；</w:t>
            </w:r>
            <w:r>
              <w:rPr>
                <w:lang w:eastAsia="zh-CN"/>
              </w:rPr>
              <w:t>；</w:t>
            </w:r>
          </w:p>
          <w:p w:rsidR="007E2BE7" w:rsidRDefault="007E2BE7" w:rsidP="007E2BE7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我的投注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用户的投注号码</w:t>
            </w:r>
          </w:p>
          <w:p w:rsidR="0005630B" w:rsidRDefault="0005630B" w:rsidP="00297D56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开奖号码</w:t>
            </w:r>
            <w:r>
              <w:rPr>
                <w:rFonts w:hint="eastAsia"/>
                <w:lang w:eastAsia="zh-CN"/>
              </w:rPr>
              <w:t>：当期的开奖号码；</w:t>
            </w:r>
          </w:p>
          <w:p w:rsidR="0005630B" w:rsidRDefault="0005630B" w:rsidP="00297D56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订单号</w:t>
            </w:r>
            <w:r w:rsidR="009F204B">
              <w:rPr>
                <w:rFonts w:hint="eastAsia"/>
                <w:lang w:eastAsia="zh-CN"/>
              </w:rPr>
              <w:t>：系统生成的订单号；</w:t>
            </w:r>
          </w:p>
          <w:p w:rsidR="0005630B" w:rsidRPr="00B77EE6" w:rsidRDefault="0005630B" w:rsidP="0005630B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lang w:eastAsia="zh-CN"/>
              </w:rPr>
              <w:t>支付时间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lang w:eastAsia="zh-CN"/>
              </w:rPr>
              <w:t>年月日</w:t>
            </w:r>
            <w:r>
              <w:rPr>
                <w:rFonts w:hint="eastAsia"/>
                <w:lang w:eastAsia="zh-CN"/>
              </w:rPr>
              <w:t>-</w:t>
            </w:r>
            <w:r>
              <w:rPr>
                <w:lang w:eastAsia="zh-CN"/>
              </w:rPr>
              <w:t>时分秒</w:t>
            </w:r>
          </w:p>
        </w:tc>
      </w:tr>
      <w:tr w:rsidR="00297D56" w:rsidRPr="00883F4B" w:rsidTr="00887654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297D56" w:rsidRPr="00883F4B" w:rsidRDefault="0005630B" w:rsidP="00887654">
            <w:r>
              <w:rPr>
                <w:rFonts w:hint="eastAsia"/>
              </w:rPr>
              <w:t>【继续购买】：点击继续购买页面跳转至游戏投注页面；</w:t>
            </w:r>
          </w:p>
        </w:tc>
      </w:tr>
      <w:tr w:rsidR="00297D56" w:rsidRPr="00883F4B" w:rsidTr="00887654"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297D56" w:rsidRPr="00FE4DC0" w:rsidRDefault="00297D56" w:rsidP="00887654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无</w:t>
            </w:r>
          </w:p>
        </w:tc>
      </w:tr>
      <w:tr w:rsidR="00297D56" w:rsidRPr="00883F4B" w:rsidTr="00887654"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297D56" w:rsidRPr="00883F4B" w:rsidRDefault="00297D56" w:rsidP="00887654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无</w:t>
            </w:r>
          </w:p>
        </w:tc>
      </w:tr>
      <w:tr w:rsidR="00297D56" w:rsidRPr="00883F4B" w:rsidTr="00887654"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297D56" w:rsidRPr="00883F4B" w:rsidRDefault="00297D56" w:rsidP="00887654">
            <w:r>
              <w:t>无</w:t>
            </w:r>
          </w:p>
        </w:tc>
      </w:tr>
    </w:tbl>
    <w:p w:rsidR="00297D56" w:rsidRDefault="006E468A" w:rsidP="00297D56">
      <w:pPr>
        <w:pStyle w:val="a0"/>
        <w:rPr>
          <w:lang w:val="x-none" w:eastAsia="x-none"/>
        </w:rPr>
      </w:pPr>
      <w:r>
        <w:rPr>
          <w:lang w:val="x-none" w:eastAsia="x-none"/>
        </w:rPr>
        <w:t>参考图</w:t>
      </w:r>
      <w:r>
        <w:rPr>
          <w:rFonts w:hint="eastAsia"/>
          <w:lang w:val="x-none"/>
        </w:rPr>
        <w:t>：</w:t>
      </w:r>
    </w:p>
    <w:p w:rsidR="006E468A" w:rsidRPr="00297D56" w:rsidRDefault="00F44E5D" w:rsidP="00297D56">
      <w:pPr>
        <w:pStyle w:val="a0"/>
        <w:rPr>
          <w:lang w:val="x-none" w:eastAsia="x-none"/>
        </w:rPr>
      </w:pPr>
      <w:r w:rsidRPr="00F44E5D">
        <w:rPr>
          <w:noProof/>
          <w:lang w:bidi="km-KH"/>
        </w:rPr>
        <w:drawing>
          <wp:inline distT="0" distB="0" distL="0" distR="0">
            <wp:extent cx="2024865" cy="3600000"/>
            <wp:effectExtent l="0" t="0" r="0" b="635"/>
            <wp:docPr id="28" name="图片 28" descr="D:\pilottery\trunkdev2.0\documents\02Requirement\彩票APP\UI设计图\一期设计图\个人中心\APP IOS--4-1-2中奖订单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pilottery\trunkdev2.0\documents\02Requirement\彩票APP\UI设计图\一期设计图\个人中心\APP IOS--4-1-2中奖订单详情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D56" w:rsidRDefault="00297D56" w:rsidP="00E40ED7">
      <w:pPr>
        <w:pStyle w:val="4"/>
      </w:pPr>
      <w:r>
        <w:lastRenderedPageBreak/>
        <w:t>未中奖订单详情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297D56" w:rsidRPr="00883F4B" w:rsidTr="00887654"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297D56" w:rsidRPr="00883F4B" w:rsidRDefault="001F65D3" w:rsidP="00887654">
            <w:pPr>
              <w:rPr>
                <w:iCs/>
              </w:rPr>
            </w:pPr>
            <w:r>
              <w:rPr>
                <w:rFonts w:hint="eastAsia"/>
                <w:iCs/>
              </w:rPr>
              <w:t>T031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297D56" w:rsidRPr="00883F4B" w:rsidRDefault="00297D56" w:rsidP="00887654">
            <w:pPr>
              <w:rPr>
                <w:iCs/>
              </w:rPr>
            </w:pPr>
          </w:p>
        </w:tc>
      </w:tr>
      <w:tr w:rsidR="00297D56" w:rsidRPr="00883F4B" w:rsidTr="00887654"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297D56" w:rsidRPr="00883F4B" w:rsidRDefault="00297D56" w:rsidP="00887654">
            <w:pPr>
              <w:rPr>
                <w:iCs/>
              </w:rPr>
            </w:pPr>
            <w:r>
              <w:rPr>
                <w:rFonts w:hint="eastAsia"/>
                <w:iCs/>
              </w:rPr>
              <w:t>投注记录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297D56" w:rsidRPr="00883F4B" w:rsidRDefault="00297D56" w:rsidP="00887654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297D56" w:rsidRPr="00883F4B" w:rsidRDefault="00297D56" w:rsidP="00887654">
            <w:pPr>
              <w:rPr>
                <w:iCs/>
              </w:rPr>
            </w:pPr>
          </w:p>
        </w:tc>
      </w:tr>
      <w:tr w:rsidR="00297D56" w:rsidRPr="00883F4B" w:rsidTr="00887654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297D56" w:rsidRPr="00883F4B" w:rsidRDefault="009F204B" w:rsidP="00887654">
            <w:r>
              <w:t>订单列表中未中奖的订单详情</w:t>
            </w:r>
            <w:r>
              <w:rPr>
                <w:rFonts w:hint="eastAsia"/>
              </w:rPr>
              <w:t>；</w:t>
            </w:r>
          </w:p>
        </w:tc>
      </w:tr>
      <w:tr w:rsidR="00297D56" w:rsidRPr="00883F4B" w:rsidTr="00887654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9F204B" w:rsidRDefault="009F204B" w:rsidP="009F204B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游戏名称</w:t>
            </w:r>
            <w:r>
              <w:rPr>
                <w:rFonts w:hint="eastAsia"/>
                <w:lang w:eastAsia="zh-CN"/>
              </w:rPr>
              <w:t>：</w:t>
            </w:r>
          </w:p>
          <w:p w:rsidR="00D45832" w:rsidRDefault="00D45832" w:rsidP="00D45832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游戏期号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第</w:t>
            </w:r>
            <w:r>
              <w:rPr>
                <w:rFonts w:hint="eastAsia"/>
                <w:lang w:eastAsia="zh-CN"/>
              </w:rPr>
              <w:t>20161102232</w:t>
            </w:r>
            <w:r>
              <w:rPr>
                <w:rFonts w:hint="eastAsia"/>
                <w:lang w:eastAsia="zh-CN"/>
              </w:rPr>
              <w:t>期</w:t>
            </w:r>
          </w:p>
          <w:p w:rsidR="009F204B" w:rsidRDefault="009F204B" w:rsidP="009F204B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投注金额</w:t>
            </w:r>
            <w:r>
              <w:rPr>
                <w:rFonts w:hint="eastAsia"/>
                <w:lang w:eastAsia="zh-CN"/>
              </w:rPr>
              <w:t>：</w:t>
            </w:r>
          </w:p>
          <w:p w:rsidR="007E2BE7" w:rsidRDefault="007E2BE7" w:rsidP="007E2BE7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状态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未中奖</w:t>
            </w:r>
          </w:p>
          <w:p w:rsidR="007E2BE7" w:rsidRDefault="007E2BE7" w:rsidP="007E2BE7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我的投注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用户的投注号码</w:t>
            </w:r>
          </w:p>
          <w:p w:rsidR="009F204B" w:rsidRDefault="009F204B" w:rsidP="009F204B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开奖号码</w:t>
            </w:r>
            <w:r>
              <w:rPr>
                <w:rFonts w:hint="eastAsia"/>
                <w:lang w:eastAsia="zh-CN"/>
              </w:rPr>
              <w:t>：当期的开奖号码；</w:t>
            </w:r>
          </w:p>
          <w:p w:rsidR="009F204B" w:rsidRDefault="009F204B" w:rsidP="009F204B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订单号</w:t>
            </w:r>
            <w:r>
              <w:rPr>
                <w:rFonts w:hint="eastAsia"/>
                <w:lang w:eastAsia="zh-CN"/>
              </w:rPr>
              <w:t>：系统生成的订单号；</w:t>
            </w:r>
          </w:p>
          <w:p w:rsidR="00297D56" w:rsidRPr="00B77EE6" w:rsidRDefault="009F204B" w:rsidP="00766D41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t>支付时间</w:t>
            </w:r>
            <w:r>
              <w:rPr>
                <w:rFonts w:hint="eastAsia"/>
              </w:rPr>
              <w:t>：</w:t>
            </w:r>
            <w:r>
              <w:t>年月日</w:t>
            </w:r>
            <w:r>
              <w:rPr>
                <w:rFonts w:hint="eastAsia"/>
              </w:rPr>
              <w:t>-</w:t>
            </w:r>
            <w:r>
              <w:t>时分秒</w:t>
            </w:r>
          </w:p>
        </w:tc>
      </w:tr>
      <w:tr w:rsidR="00297D56" w:rsidRPr="00883F4B" w:rsidTr="00887654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297D56" w:rsidRPr="00883F4B" w:rsidRDefault="00766D41" w:rsidP="00887654">
            <w:r>
              <w:rPr>
                <w:rFonts w:hint="eastAsia"/>
              </w:rPr>
              <w:t>【继续购买】：点击继续购买页面跳转至游戏投注页面；</w:t>
            </w:r>
          </w:p>
        </w:tc>
      </w:tr>
      <w:tr w:rsidR="00297D56" w:rsidRPr="00883F4B" w:rsidTr="00887654"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297D56" w:rsidRPr="00FE4DC0" w:rsidRDefault="00297D56" w:rsidP="00887654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无</w:t>
            </w:r>
          </w:p>
        </w:tc>
      </w:tr>
      <w:tr w:rsidR="00297D56" w:rsidRPr="00883F4B" w:rsidTr="00887654"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297D56" w:rsidRPr="00883F4B" w:rsidRDefault="00297D56" w:rsidP="00887654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无</w:t>
            </w:r>
          </w:p>
        </w:tc>
      </w:tr>
      <w:tr w:rsidR="00297D56" w:rsidRPr="00883F4B" w:rsidTr="00887654"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297D56" w:rsidRPr="00883F4B" w:rsidRDefault="00297D56" w:rsidP="00887654">
            <w:r>
              <w:t>无</w:t>
            </w:r>
          </w:p>
        </w:tc>
      </w:tr>
    </w:tbl>
    <w:p w:rsidR="00297D56" w:rsidRDefault="006E468A" w:rsidP="00297D56">
      <w:pPr>
        <w:pStyle w:val="a0"/>
        <w:rPr>
          <w:lang w:val="x-none" w:eastAsia="x-none"/>
        </w:rPr>
      </w:pPr>
      <w:r>
        <w:rPr>
          <w:lang w:val="x-none" w:eastAsia="x-none"/>
        </w:rPr>
        <w:t>参考图</w:t>
      </w:r>
      <w:r>
        <w:rPr>
          <w:rFonts w:hint="eastAsia"/>
          <w:lang w:val="x-none"/>
        </w:rPr>
        <w:t>：</w:t>
      </w:r>
    </w:p>
    <w:p w:rsidR="006E468A" w:rsidRPr="00297D56" w:rsidRDefault="00F44E5D" w:rsidP="00297D56">
      <w:pPr>
        <w:pStyle w:val="a0"/>
        <w:rPr>
          <w:lang w:val="x-none" w:eastAsia="x-none"/>
        </w:rPr>
      </w:pPr>
      <w:r w:rsidRPr="00F44E5D">
        <w:rPr>
          <w:noProof/>
          <w:lang w:bidi="km-KH"/>
        </w:rPr>
        <w:lastRenderedPageBreak/>
        <w:drawing>
          <wp:inline distT="0" distB="0" distL="0" distR="0">
            <wp:extent cx="2024865" cy="3600000"/>
            <wp:effectExtent l="0" t="0" r="0" b="635"/>
            <wp:docPr id="29" name="图片 29" descr="D:\pilottery\trunkdev2.0\documents\02Requirement\彩票APP\UI设计图\一期设计图\个人中心\APP IOS--4-1-1未中奖订单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ilottery\trunkdev2.0\documents\02Requirement\彩票APP\UI设计图\一期设计图\个人中心\APP IOS--4-1-1未中奖订单详情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D56" w:rsidRDefault="00297D56" w:rsidP="00E40ED7">
      <w:pPr>
        <w:pStyle w:val="4"/>
      </w:pPr>
      <w:r>
        <w:t>未开奖订单详情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297D56" w:rsidRPr="00883F4B" w:rsidTr="00887654"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297D56" w:rsidRPr="00883F4B" w:rsidRDefault="001F65D3" w:rsidP="00887654">
            <w:pPr>
              <w:rPr>
                <w:iCs/>
              </w:rPr>
            </w:pPr>
            <w:r>
              <w:rPr>
                <w:rFonts w:hint="eastAsia"/>
                <w:iCs/>
              </w:rPr>
              <w:t>T032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297D56" w:rsidRPr="00883F4B" w:rsidRDefault="00297D56" w:rsidP="00887654">
            <w:pPr>
              <w:rPr>
                <w:iCs/>
              </w:rPr>
            </w:pPr>
          </w:p>
        </w:tc>
      </w:tr>
      <w:tr w:rsidR="00297D56" w:rsidRPr="00883F4B" w:rsidTr="00887654"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297D56" w:rsidRPr="00883F4B" w:rsidRDefault="00297D56" w:rsidP="00887654">
            <w:pPr>
              <w:rPr>
                <w:iCs/>
              </w:rPr>
            </w:pPr>
            <w:r>
              <w:rPr>
                <w:rFonts w:hint="eastAsia"/>
                <w:iCs/>
              </w:rPr>
              <w:t>投注记录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297D56" w:rsidRPr="00883F4B" w:rsidRDefault="00297D56" w:rsidP="00887654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297D56" w:rsidRPr="00883F4B" w:rsidRDefault="00297D56" w:rsidP="00887654">
            <w:pPr>
              <w:rPr>
                <w:iCs/>
              </w:rPr>
            </w:pPr>
          </w:p>
        </w:tc>
      </w:tr>
      <w:tr w:rsidR="00297D56" w:rsidRPr="00883F4B" w:rsidTr="00887654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297D56" w:rsidRPr="00883F4B" w:rsidRDefault="00297D56" w:rsidP="00887654">
            <w:r>
              <w:t>用户进行数字游戏投注的投注记录</w:t>
            </w:r>
            <w:r>
              <w:rPr>
                <w:rFonts w:hint="eastAsia"/>
              </w:rPr>
              <w:t>；</w:t>
            </w:r>
            <w:r>
              <w:t>包含所有投注订单</w:t>
            </w:r>
            <w:r>
              <w:rPr>
                <w:rFonts w:hint="eastAsia"/>
              </w:rPr>
              <w:t>、</w:t>
            </w:r>
            <w:r>
              <w:t>中奖</w:t>
            </w:r>
            <w:r>
              <w:rPr>
                <w:rFonts w:hint="eastAsia"/>
              </w:rPr>
              <w:t>、</w:t>
            </w:r>
            <w:r>
              <w:t>未中奖</w:t>
            </w:r>
            <w:r>
              <w:rPr>
                <w:rFonts w:hint="eastAsia"/>
              </w:rPr>
              <w:t>；</w:t>
            </w:r>
          </w:p>
        </w:tc>
      </w:tr>
      <w:tr w:rsidR="00297D56" w:rsidRPr="00883F4B" w:rsidTr="00887654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766D41" w:rsidRDefault="00766D41" w:rsidP="00766D41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游戏名称</w:t>
            </w:r>
            <w:r>
              <w:rPr>
                <w:rFonts w:hint="eastAsia"/>
                <w:lang w:eastAsia="zh-CN"/>
              </w:rPr>
              <w:t>：</w:t>
            </w:r>
          </w:p>
          <w:p w:rsidR="00D45832" w:rsidRDefault="00D45832" w:rsidP="00D45832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游戏期号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第</w:t>
            </w:r>
            <w:r>
              <w:rPr>
                <w:rFonts w:hint="eastAsia"/>
                <w:lang w:eastAsia="zh-CN"/>
              </w:rPr>
              <w:t>20161102232</w:t>
            </w:r>
            <w:r>
              <w:rPr>
                <w:rFonts w:hint="eastAsia"/>
                <w:lang w:eastAsia="zh-CN"/>
              </w:rPr>
              <w:t>期</w:t>
            </w:r>
          </w:p>
          <w:p w:rsidR="00766D41" w:rsidRDefault="00766D41" w:rsidP="00766D41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投注金额</w:t>
            </w:r>
            <w:r>
              <w:rPr>
                <w:rFonts w:hint="eastAsia"/>
                <w:lang w:eastAsia="zh-CN"/>
              </w:rPr>
              <w:t>：</w:t>
            </w:r>
          </w:p>
          <w:p w:rsidR="00766D41" w:rsidRDefault="00766D41" w:rsidP="00766D41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状态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未开奖</w:t>
            </w:r>
          </w:p>
          <w:p w:rsidR="007E2BE7" w:rsidRDefault="007E2BE7" w:rsidP="00766D41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我的投注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用户的投注号码</w:t>
            </w:r>
          </w:p>
          <w:p w:rsidR="00766D41" w:rsidRDefault="00766D41" w:rsidP="007E2BE7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开奖号码</w:t>
            </w:r>
            <w:r w:rsidR="007E2BE7">
              <w:rPr>
                <w:rFonts w:hint="eastAsia"/>
                <w:lang w:eastAsia="zh-CN"/>
              </w:rPr>
              <w:t>：未开奖的号码数字用问号代替，号码球显示为灰色；</w:t>
            </w:r>
          </w:p>
          <w:p w:rsidR="00766D41" w:rsidRDefault="00766D41" w:rsidP="00766D41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订单号</w:t>
            </w:r>
            <w:r>
              <w:rPr>
                <w:rFonts w:hint="eastAsia"/>
                <w:lang w:eastAsia="zh-CN"/>
              </w:rPr>
              <w:t>：系统生成的订单号；</w:t>
            </w:r>
          </w:p>
          <w:p w:rsidR="00297D56" w:rsidRDefault="00766D41" w:rsidP="00766D41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t>支付时间</w:t>
            </w:r>
            <w:r>
              <w:rPr>
                <w:rFonts w:hint="eastAsia"/>
              </w:rPr>
              <w:t>：</w:t>
            </w:r>
            <w:r>
              <w:t>年月日</w:t>
            </w:r>
            <w:r>
              <w:rPr>
                <w:rFonts w:hint="eastAsia"/>
              </w:rPr>
              <w:t>-</w:t>
            </w:r>
            <w:r>
              <w:t>时分秒</w:t>
            </w:r>
          </w:p>
          <w:p w:rsidR="00766D41" w:rsidRPr="00B77EE6" w:rsidRDefault="00766D41" w:rsidP="00766D41">
            <w:pPr>
              <w:pStyle w:val="a8"/>
              <w:numPr>
                <w:ilvl w:val="0"/>
                <w:numId w:val="30"/>
              </w:numPr>
              <w:ind w:firstLineChars="0"/>
            </w:pPr>
            <w:r>
              <w:t>开奖时间</w:t>
            </w:r>
            <w:r>
              <w:rPr>
                <w:rFonts w:hint="eastAsia"/>
                <w:lang w:eastAsia="zh-CN"/>
              </w:rPr>
              <w:t>：年与日—时分</w:t>
            </w:r>
          </w:p>
        </w:tc>
      </w:tr>
      <w:tr w:rsidR="00297D56" w:rsidRPr="00883F4B" w:rsidTr="00887654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766D41" w:rsidRDefault="00766D41" w:rsidP="00887654">
            <w:r>
              <w:rPr>
                <w:rFonts w:hint="eastAsia"/>
              </w:rPr>
              <w:t>【继续购买】：点击继续购买页面跳转至游戏投注页面；</w:t>
            </w:r>
          </w:p>
          <w:p w:rsidR="00297D56" w:rsidRPr="00883F4B" w:rsidRDefault="00297D56" w:rsidP="00887654">
            <w:r>
              <w:t>下滑刷新订单</w:t>
            </w:r>
            <w:r w:rsidR="00766D41">
              <w:t>信息</w:t>
            </w:r>
            <w:r w:rsidR="00766D41">
              <w:rPr>
                <w:rFonts w:hint="eastAsia"/>
              </w:rPr>
              <w:t>；</w:t>
            </w:r>
            <w:r w:rsidR="00766D41">
              <w:t>显示是否已中奖</w:t>
            </w:r>
            <w:r w:rsidR="00766D41">
              <w:rPr>
                <w:rFonts w:hint="eastAsia"/>
              </w:rPr>
              <w:t>；</w:t>
            </w:r>
          </w:p>
        </w:tc>
      </w:tr>
      <w:tr w:rsidR="00297D56" w:rsidRPr="00883F4B" w:rsidTr="00887654"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lastRenderedPageBreak/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297D56" w:rsidRPr="00FE4DC0" w:rsidRDefault="00297D56" w:rsidP="00887654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无</w:t>
            </w:r>
          </w:p>
        </w:tc>
      </w:tr>
      <w:tr w:rsidR="00297D56" w:rsidRPr="00883F4B" w:rsidTr="00887654"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297D56" w:rsidRPr="00883F4B" w:rsidRDefault="00297D56" w:rsidP="00887654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无</w:t>
            </w:r>
          </w:p>
        </w:tc>
      </w:tr>
      <w:tr w:rsidR="00297D56" w:rsidRPr="00883F4B" w:rsidTr="00887654">
        <w:tc>
          <w:tcPr>
            <w:tcW w:w="1384" w:type="dxa"/>
            <w:shd w:val="clear" w:color="auto" w:fill="D9D9D9"/>
            <w:vAlign w:val="center"/>
          </w:tcPr>
          <w:p w:rsidR="00297D56" w:rsidRPr="00883F4B" w:rsidRDefault="00297D56" w:rsidP="00887654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297D56" w:rsidRPr="00883F4B" w:rsidRDefault="00297D56" w:rsidP="00887654">
            <w:r>
              <w:t>无</w:t>
            </w:r>
          </w:p>
        </w:tc>
      </w:tr>
    </w:tbl>
    <w:p w:rsidR="00297D56" w:rsidRDefault="006E468A" w:rsidP="00297D56">
      <w:pPr>
        <w:pStyle w:val="a0"/>
        <w:rPr>
          <w:lang w:val="x-none" w:eastAsia="x-none"/>
        </w:rPr>
      </w:pPr>
      <w:r>
        <w:rPr>
          <w:lang w:val="x-none" w:eastAsia="x-none"/>
        </w:rPr>
        <w:t>参考图</w:t>
      </w:r>
      <w:r>
        <w:rPr>
          <w:rFonts w:hint="eastAsia"/>
          <w:lang w:val="x-none"/>
        </w:rPr>
        <w:t>：</w:t>
      </w:r>
    </w:p>
    <w:p w:rsidR="006E468A" w:rsidRPr="00297D56" w:rsidRDefault="00F44E5D" w:rsidP="00297D56">
      <w:pPr>
        <w:pStyle w:val="a0"/>
        <w:rPr>
          <w:lang w:val="x-none" w:eastAsia="x-none"/>
        </w:rPr>
      </w:pPr>
      <w:r w:rsidRPr="00F44E5D">
        <w:rPr>
          <w:noProof/>
          <w:lang w:bidi="km-KH"/>
        </w:rPr>
        <w:drawing>
          <wp:inline distT="0" distB="0" distL="0" distR="0">
            <wp:extent cx="2024865" cy="3600000"/>
            <wp:effectExtent l="0" t="0" r="0" b="635"/>
            <wp:docPr id="30" name="图片 30" descr="D:\pilottery\trunkdev2.0\documents\02Requirement\彩票APP\UI设计图\一期设计图\个人中心\APP IOS--4-1-1未开奖订单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pilottery\trunkdev2.0\documents\02Requirement\彩票APP\UI设计图\一期设计图\个人中心\APP IOS--4-1-1未开奖订单详情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1DA" w:rsidRDefault="006641DA" w:rsidP="00E40ED7">
      <w:pPr>
        <w:pStyle w:val="3"/>
      </w:pPr>
      <w:r>
        <w:t>一元购记录</w:t>
      </w:r>
      <w:r w:rsidR="00855D70">
        <w:rPr>
          <w:rFonts w:hint="eastAsia"/>
          <w:lang w:eastAsia="zh-CN"/>
        </w:rPr>
        <w:t>（二期）</w:t>
      </w:r>
    </w:p>
    <w:p w:rsidR="006641DA" w:rsidRPr="006641DA" w:rsidRDefault="006641DA" w:rsidP="006641DA">
      <w:pPr>
        <w:pStyle w:val="a0"/>
        <w:rPr>
          <w:lang w:val="x-none" w:eastAsia="x-none"/>
        </w:rPr>
      </w:pPr>
    </w:p>
    <w:p w:rsidR="006641DA" w:rsidRDefault="006641DA" w:rsidP="00E40ED7">
      <w:pPr>
        <w:pStyle w:val="3"/>
      </w:pPr>
      <w:r>
        <w:t>猜猜看记录</w:t>
      </w:r>
      <w:r w:rsidR="00855D70">
        <w:rPr>
          <w:rFonts w:hint="eastAsia"/>
          <w:lang w:eastAsia="zh-CN"/>
        </w:rPr>
        <w:t>（二期）</w:t>
      </w:r>
    </w:p>
    <w:p w:rsidR="006641DA" w:rsidRPr="006641DA" w:rsidRDefault="006641DA" w:rsidP="006641DA">
      <w:pPr>
        <w:pStyle w:val="a0"/>
        <w:rPr>
          <w:lang w:val="x-none" w:eastAsia="x-none"/>
        </w:rPr>
      </w:pPr>
    </w:p>
    <w:p w:rsidR="002417B9" w:rsidRDefault="002417B9" w:rsidP="00E40ED7">
      <w:pPr>
        <w:pStyle w:val="3"/>
      </w:pPr>
      <w:r>
        <w:t>礼包记录</w:t>
      </w:r>
      <w:r w:rsidR="00855D70">
        <w:rPr>
          <w:rFonts w:hint="eastAsia"/>
          <w:lang w:eastAsia="zh-CN"/>
        </w:rPr>
        <w:t>（二期）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2417B9" w:rsidRPr="00883F4B" w:rsidTr="00794F66">
        <w:tc>
          <w:tcPr>
            <w:tcW w:w="1384" w:type="dxa"/>
            <w:shd w:val="clear" w:color="auto" w:fill="D9D9D9"/>
            <w:vAlign w:val="center"/>
          </w:tcPr>
          <w:p w:rsidR="002417B9" w:rsidRPr="00883F4B" w:rsidRDefault="002417B9" w:rsidP="00794F66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2417B9" w:rsidRPr="00883F4B" w:rsidRDefault="001F65D3" w:rsidP="00794F66">
            <w:pPr>
              <w:rPr>
                <w:iCs/>
              </w:rPr>
            </w:pPr>
            <w:r>
              <w:rPr>
                <w:rFonts w:hint="eastAsia"/>
                <w:iCs/>
              </w:rPr>
              <w:t>T033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2417B9" w:rsidRPr="00883F4B" w:rsidRDefault="002417B9" w:rsidP="00794F66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2417B9" w:rsidRPr="00883F4B" w:rsidRDefault="002417B9" w:rsidP="00794F66">
            <w:pPr>
              <w:rPr>
                <w:iCs/>
              </w:rPr>
            </w:pPr>
          </w:p>
        </w:tc>
      </w:tr>
      <w:tr w:rsidR="002417B9" w:rsidRPr="00883F4B" w:rsidTr="00794F66">
        <w:tc>
          <w:tcPr>
            <w:tcW w:w="1384" w:type="dxa"/>
            <w:shd w:val="clear" w:color="auto" w:fill="D9D9D9"/>
            <w:vAlign w:val="center"/>
          </w:tcPr>
          <w:p w:rsidR="002417B9" w:rsidRPr="00883F4B" w:rsidRDefault="002417B9" w:rsidP="00794F66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2417B9" w:rsidRPr="00883F4B" w:rsidRDefault="002417B9" w:rsidP="00794F66">
            <w:pPr>
              <w:rPr>
                <w:iCs/>
              </w:rPr>
            </w:pPr>
            <w:r>
              <w:rPr>
                <w:iCs/>
              </w:rPr>
              <w:t>系统活动礼包记录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2417B9" w:rsidRPr="00883F4B" w:rsidRDefault="002417B9" w:rsidP="00794F66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2417B9" w:rsidRPr="00883F4B" w:rsidRDefault="002417B9" w:rsidP="00794F66">
            <w:pPr>
              <w:rPr>
                <w:iCs/>
              </w:rPr>
            </w:pPr>
          </w:p>
        </w:tc>
      </w:tr>
      <w:tr w:rsidR="002417B9" w:rsidRPr="00883F4B" w:rsidTr="00794F66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2417B9" w:rsidRPr="00883F4B" w:rsidRDefault="002417B9" w:rsidP="00794F66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2417B9" w:rsidRPr="00883F4B" w:rsidRDefault="002417B9" w:rsidP="00794F66">
            <w:r>
              <w:t>系统赠送的活动礼包记录</w:t>
            </w:r>
          </w:p>
        </w:tc>
      </w:tr>
      <w:tr w:rsidR="002417B9" w:rsidRPr="00883F4B" w:rsidTr="00794F66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2417B9" w:rsidRPr="00883F4B" w:rsidRDefault="002417B9" w:rsidP="00794F66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2417B9" w:rsidRDefault="00E162F6" w:rsidP="00794F66">
            <w:pPr>
              <w:pStyle w:val="a8"/>
              <w:ind w:firstLineChars="0" w:firstLine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Tab</w:t>
            </w:r>
            <w:r>
              <w:rPr>
                <w:lang w:val="en-US" w:eastAsia="zh-CN"/>
              </w:rPr>
              <w:t>标签分可用和用完</w:t>
            </w:r>
            <w:r>
              <w:rPr>
                <w:rFonts w:hint="eastAsia"/>
                <w:lang w:val="en-US" w:eastAsia="zh-CN"/>
              </w:rPr>
              <w:t>/</w:t>
            </w:r>
            <w:r>
              <w:rPr>
                <w:rFonts w:hint="eastAsia"/>
                <w:lang w:val="en-US" w:eastAsia="zh-CN"/>
              </w:rPr>
              <w:t>过期</w:t>
            </w:r>
            <w:r w:rsidR="007A27E8">
              <w:rPr>
                <w:rFonts w:hint="eastAsia"/>
                <w:lang w:val="en-US" w:eastAsia="zh-CN"/>
              </w:rPr>
              <w:t>，默认显示可用列表；</w:t>
            </w:r>
          </w:p>
          <w:p w:rsidR="00E162F6" w:rsidRDefault="00E162F6" w:rsidP="00E162F6">
            <w:pPr>
              <w:pStyle w:val="a8"/>
              <w:numPr>
                <w:ilvl w:val="0"/>
                <w:numId w:val="40"/>
              </w:numPr>
              <w:ind w:firstLineChars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lastRenderedPageBreak/>
              <w:t>礼包图标：分为可用和用完；</w:t>
            </w:r>
          </w:p>
          <w:p w:rsidR="00E162F6" w:rsidRDefault="00E162F6" w:rsidP="00E162F6">
            <w:pPr>
              <w:pStyle w:val="a8"/>
              <w:numPr>
                <w:ilvl w:val="0"/>
                <w:numId w:val="40"/>
              </w:numPr>
              <w:ind w:firstLineChars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活动简介：</w:t>
            </w:r>
            <w:r>
              <w:rPr>
                <w:rFonts w:hint="eastAsia"/>
                <w:lang w:val="en-US" w:eastAsia="zh-CN"/>
              </w:rPr>
              <w:t>30</w:t>
            </w:r>
            <w:r>
              <w:rPr>
                <w:rFonts w:hint="eastAsia"/>
                <w:lang w:val="en-US" w:eastAsia="zh-CN"/>
              </w:rPr>
              <w:t>个字介绍；</w:t>
            </w:r>
          </w:p>
          <w:p w:rsidR="00E162F6" w:rsidRDefault="00E162F6" w:rsidP="00E162F6">
            <w:pPr>
              <w:pStyle w:val="a8"/>
              <w:numPr>
                <w:ilvl w:val="0"/>
                <w:numId w:val="40"/>
              </w:numPr>
              <w:ind w:firstLineChars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派送时间：</w:t>
            </w:r>
            <w:r w:rsidR="0027006B">
              <w:rPr>
                <w:rFonts w:hint="eastAsia"/>
                <w:lang w:val="en-US" w:eastAsia="zh-CN"/>
              </w:rPr>
              <w:t>年月</w:t>
            </w:r>
            <w:r>
              <w:rPr>
                <w:rFonts w:hint="eastAsia"/>
                <w:lang w:val="en-US" w:eastAsia="zh-CN"/>
              </w:rPr>
              <w:t>日—时分；系统赠送礼包的时间；</w:t>
            </w:r>
          </w:p>
          <w:p w:rsidR="00E162F6" w:rsidRPr="00E162F6" w:rsidRDefault="00E162F6" w:rsidP="00E162F6">
            <w:pPr>
              <w:pStyle w:val="a8"/>
              <w:numPr>
                <w:ilvl w:val="0"/>
                <w:numId w:val="40"/>
              </w:numPr>
              <w:ind w:firstLineChars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使用状态：已使用的红包用灰色字体显示；未使用的用红色字体显示；</w:t>
            </w:r>
          </w:p>
        </w:tc>
      </w:tr>
      <w:tr w:rsidR="002417B9" w:rsidRPr="00883F4B" w:rsidTr="00794F66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2417B9" w:rsidRPr="00883F4B" w:rsidRDefault="002417B9" w:rsidP="00210928">
            <w:pPr>
              <w:ind w:firstLineChars="100" w:firstLine="210"/>
            </w:pPr>
            <w:r w:rsidRPr="00883F4B">
              <w:rPr>
                <w:rFonts w:hint="eastAsia"/>
              </w:rPr>
              <w:lastRenderedPageBreak/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2417B9" w:rsidRPr="00883F4B" w:rsidRDefault="00E162F6" w:rsidP="00E162F6">
            <w:r>
              <w:t>下滑刷新当前列表内容</w:t>
            </w:r>
            <w:r>
              <w:rPr>
                <w:rFonts w:hint="eastAsia"/>
              </w:rPr>
              <w:t>；</w:t>
            </w:r>
            <w:r w:rsidR="00735104">
              <w:rPr>
                <w:rFonts w:hint="eastAsia"/>
              </w:rPr>
              <w:t>上拉查看更多信息；</w:t>
            </w:r>
          </w:p>
        </w:tc>
      </w:tr>
      <w:tr w:rsidR="002417B9" w:rsidRPr="00883F4B" w:rsidTr="00794F66">
        <w:tc>
          <w:tcPr>
            <w:tcW w:w="1384" w:type="dxa"/>
            <w:shd w:val="clear" w:color="auto" w:fill="D9D9D9"/>
            <w:vAlign w:val="center"/>
          </w:tcPr>
          <w:p w:rsidR="002417B9" w:rsidRPr="00883F4B" w:rsidRDefault="002417B9" w:rsidP="00794F66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2417B9" w:rsidRPr="00FE4DC0" w:rsidRDefault="002417B9" w:rsidP="00794F66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无</w:t>
            </w:r>
          </w:p>
        </w:tc>
      </w:tr>
      <w:tr w:rsidR="002417B9" w:rsidRPr="00883F4B" w:rsidTr="00794F66">
        <w:tc>
          <w:tcPr>
            <w:tcW w:w="1384" w:type="dxa"/>
            <w:shd w:val="clear" w:color="auto" w:fill="D9D9D9"/>
            <w:vAlign w:val="center"/>
          </w:tcPr>
          <w:p w:rsidR="002417B9" w:rsidRPr="00883F4B" w:rsidRDefault="002417B9" w:rsidP="00794F66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2417B9" w:rsidRPr="00883F4B" w:rsidRDefault="002417B9" w:rsidP="00794F66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无</w:t>
            </w:r>
          </w:p>
        </w:tc>
      </w:tr>
      <w:tr w:rsidR="002417B9" w:rsidRPr="00883F4B" w:rsidTr="00794F66">
        <w:tc>
          <w:tcPr>
            <w:tcW w:w="1384" w:type="dxa"/>
            <w:shd w:val="clear" w:color="auto" w:fill="D9D9D9"/>
            <w:vAlign w:val="center"/>
          </w:tcPr>
          <w:p w:rsidR="002417B9" w:rsidRPr="00883F4B" w:rsidRDefault="002417B9" w:rsidP="00794F66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2417B9" w:rsidRPr="00883F4B" w:rsidRDefault="002417B9" w:rsidP="00794F66">
            <w:r>
              <w:rPr>
                <w:rFonts w:hint="eastAsia"/>
              </w:rPr>
              <w:t>无</w:t>
            </w:r>
          </w:p>
        </w:tc>
      </w:tr>
    </w:tbl>
    <w:p w:rsidR="002417B9" w:rsidRDefault="007A27E8" w:rsidP="002417B9">
      <w:pPr>
        <w:pStyle w:val="a0"/>
        <w:rPr>
          <w:lang w:val="x-none" w:eastAsia="x-none"/>
        </w:rPr>
      </w:pPr>
      <w:r>
        <w:rPr>
          <w:lang w:val="x-none" w:eastAsia="x-none"/>
        </w:rPr>
        <w:t>参考图</w:t>
      </w:r>
      <w:r>
        <w:rPr>
          <w:rFonts w:hint="eastAsia"/>
          <w:lang w:val="x-none"/>
        </w:rPr>
        <w:t>：</w:t>
      </w:r>
    </w:p>
    <w:p w:rsidR="007A27E8" w:rsidRPr="002417B9" w:rsidRDefault="007A27E8" w:rsidP="002417B9">
      <w:pPr>
        <w:pStyle w:val="a0"/>
        <w:rPr>
          <w:lang w:val="x-none"/>
        </w:rPr>
      </w:pPr>
      <w:r>
        <w:rPr>
          <w:rFonts w:hint="eastAsia"/>
          <w:lang w:val="x-none"/>
        </w:rPr>
        <w:t xml:space="preserve"> </w:t>
      </w:r>
    </w:p>
    <w:p w:rsidR="00B651D3" w:rsidRDefault="007A27E8" w:rsidP="00E40ED7">
      <w:pPr>
        <w:pStyle w:val="4"/>
      </w:pPr>
      <w:r>
        <w:t>可</w:t>
      </w:r>
      <w:r w:rsidR="00B651D3">
        <w:t>用礼包详情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B651D3" w:rsidRPr="00883F4B" w:rsidTr="00794F66">
        <w:tc>
          <w:tcPr>
            <w:tcW w:w="1384" w:type="dxa"/>
            <w:shd w:val="clear" w:color="auto" w:fill="D9D9D9"/>
            <w:vAlign w:val="center"/>
          </w:tcPr>
          <w:p w:rsidR="00B651D3" w:rsidRPr="00883F4B" w:rsidRDefault="00B651D3" w:rsidP="00794F66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B651D3" w:rsidRPr="00883F4B" w:rsidRDefault="001F65D3" w:rsidP="00794F66">
            <w:pPr>
              <w:rPr>
                <w:iCs/>
              </w:rPr>
            </w:pPr>
            <w:r>
              <w:rPr>
                <w:rFonts w:hint="eastAsia"/>
                <w:iCs/>
              </w:rPr>
              <w:t>T034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B651D3" w:rsidRPr="00883F4B" w:rsidRDefault="00B651D3" w:rsidP="00794F66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B651D3" w:rsidRPr="00883F4B" w:rsidRDefault="00B651D3" w:rsidP="00794F66">
            <w:pPr>
              <w:rPr>
                <w:iCs/>
              </w:rPr>
            </w:pPr>
          </w:p>
        </w:tc>
      </w:tr>
      <w:tr w:rsidR="00B651D3" w:rsidRPr="00883F4B" w:rsidTr="00794F66">
        <w:tc>
          <w:tcPr>
            <w:tcW w:w="1384" w:type="dxa"/>
            <w:shd w:val="clear" w:color="auto" w:fill="D9D9D9"/>
            <w:vAlign w:val="center"/>
          </w:tcPr>
          <w:p w:rsidR="00B651D3" w:rsidRPr="00883F4B" w:rsidRDefault="00B651D3" w:rsidP="00794F66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B651D3" w:rsidRPr="00883F4B" w:rsidRDefault="007A27E8" w:rsidP="00794F66">
            <w:pPr>
              <w:rPr>
                <w:iCs/>
              </w:rPr>
            </w:pPr>
            <w:r>
              <w:rPr>
                <w:iCs/>
              </w:rPr>
              <w:t>未使用礼包详情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B651D3" w:rsidRPr="00883F4B" w:rsidRDefault="00B651D3" w:rsidP="00794F66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B651D3" w:rsidRPr="00883F4B" w:rsidRDefault="00B651D3" w:rsidP="00794F66">
            <w:pPr>
              <w:rPr>
                <w:iCs/>
              </w:rPr>
            </w:pPr>
          </w:p>
        </w:tc>
      </w:tr>
      <w:tr w:rsidR="00B651D3" w:rsidRPr="00883F4B" w:rsidTr="00794F66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B651D3" w:rsidRPr="00883F4B" w:rsidRDefault="00B651D3" w:rsidP="00794F66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B651D3" w:rsidRPr="00883F4B" w:rsidRDefault="007A27E8" w:rsidP="00794F66">
            <w:r>
              <w:rPr>
                <w:rFonts w:hint="eastAsia"/>
              </w:rPr>
              <w:t>查看可使用的礼包详情内容；</w:t>
            </w:r>
          </w:p>
        </w:tc>
      </w:tr>
      <w:tr w:rsidR="00B651D3" w:rsidRPr="00883F4B" w:rsidTr="00794F66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B651D3" w:rsidRPr="00883F4B" w:rsidRDefault="00B651D3" w:rsidP="00794F66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7A27E8" w:rsidRDefault="007A27E8" w:rsidP="007A27E8">
            <w:r>
              <w:t>点击未查看的礼包</w:t>
            </w:r>
            <w:r>
              <w:rPr>
                <w:rFonts w:hint="eastAsia"/>
              </w:rPr>
              <w:t>，</w:t>
            </w:r>
            <w:r>
              <w:t>显示该礼包的详细信息</w:t>
            </w:r>
            <w:r>
              <w:rPr>
                <w:rFonts w:hint="eastAsia"/>
              </w:rPr>
              <w:t>；样式如图，半透明浮在整个页面上；</w:t>
            </w:r>
          </w:p>
          <w:p w:rsidR="00E82537" w:rsidRDefault="00E82537" w:rsidP="00813F78">
            <w:pPr>
              <w:pStyle w:val="a8"/>
              <w:numPr>
                <w:ilvl w:val="0"/>
                <w:numId w:val="41"/>
              </w:numPr>
              <w:ind w:firstLineChars="0"/>
            </w:pPr>
            <w:r>
              <w:rPr>
                <w:rFonts w:hint="eastAsia"/>
              </w:rPr>
              <w:t>礼包图片</w:t>
            </w:r>
            <w:r>
              <w:rPr>
                <w:rFonts w:hint="eastAsia"/>
                <w:lang w:eastAsia="zh-CN"/>
              </w:rPr>
              <w:t>:</w:t>
            </w:r>
            <w:r>
              <w:rPr>
                <w:rFonts w:hint="eastAsia"/>
                <w:lang w:eastAsia="zh-CN"/>
              </w:rPr>
              <w:t>定义一张系统礼包的图片；</w:t>
            </w:r>
          </w:p>
          <w:p w:rsidR="007A27E8" w:rsidRDefault="007A27E8" w:rsidP="00813F78">
            <w:pPr>
              <w:pStyle w:val="a8"/>
              <w:numPr>
                <w:ilvl w:val="0"/>
                <w:numId w:val="41"/>
              </w:numPr>
              <w:ind w:firstLineChars="0"/>
            </w:pPr>
            <w:r>
              <w:t>信息提示文字</w:t>
            </w:r>
            <w:r>
              <w:rPr>
                <w:rFonts w:hint="eastAsia"/>
              </w:rPr>
              <w:t>：</w:t>
            </w:r>
          </w:p>
          <w:p w:rsidR="007A27E8" w:rsidRDefault="007A27E8" w:rsidP="007A27E8">
            <w:r>
              <w:rPr>
                <w:rFonts w:hint="eastAsia"/>
              </w:rPr>
              <w:t>【恭喜您！系统赠送您</w:t>
            </w:r>
            <w:r w:rsidR="00E82537">
              <w:rPr>
                <w:rFonts w:hint="eastAsia"/>
              </w:rPr>
              <w:t>1000</w:t>
            </w:r>
            <w:r w:rsidR="00E82537">
              <w:rPr>
                <w:rFonts w:hint="eastAsia"/>
              </w:rPr>
              <w:t>个</w:t>
            </w:r>
            <w:r>
              <w:rPr>
                <w:rFonts w:hint="eastAsia"/>
              </w:rPr>
              <w:t>游戏金币！】</w:t>
            </w:r>
            <w:r>
              <w:t>或</w:t>
            </w:r>
            <w:r>
              <w:rPr>
                <w:rFonts w:hint="eastAsia"/>
              </w:rPr>
              <w:t>【恭喜您！系统赠送您</w:t>
            </w:r>
            <w:r w:rsidR="00E82537">
              <w:rPr>
                <w:rFonts w:hint="eastAsia"/>
              </w:rPr>
              <w:t>10</w:t>
            </w:r>
            <w:r w:rsidR="00E82537">
              <w:rPr>
                <w:rFonts w:hint="eastAsia"/>
              </w:rPr>
              <w:t>美金的现金</w:t>
            </w:r>
            <w:r>
              <w:rPr>
                <w:rFonts w:hint="eastAsia"/>
              </w:rPr>
              <w:t>红包】</w:t>
            </w:r>
          </w:p>
          <w:p w:rsidR="00E82537" w:rsidRDefault="007A27E8" w:rsidP="007A27E8">
            <w:r>
              <w:t>彩金充值到彩金账户</w:t>
            </w:r>
            <w:r>
              <w:rPr>
                <w:rFonts w:hint="eastAsia"/>
              </w:rPr>
              <w:t>，</w:t>
            </w:r>
            <w:r>
              <w:t>可直接用于游戏投注</w:t>
            </w:r>
            <w:r>
              <w:rPr>
                <w:rFonts w:hint="eastAsia"/>
              </w:rPr>
              <w:t>，</w:t>
            </w:r>
            <w:r>
              <w:t>账户红包充值到账户余额</w:t>
            </w:r>
            <w:r>
              <w:rPr>
                <w:rFonts w:hint="eastAsia"/>
              </w:rPr>
              <w:t>，</w:t>
            </w:r>
            <w:r>
              <w:t>可直接提现</w:t>
            </w:r>
            <w:r>
              <w:rPr>
                <w:rFonts w:hint="eastAsia"/>
              </w:rPr>
              <w:t>；</w:t>
            </w:r>
          </w:p>
          <w:p w:rsidR="00E82537" w:rsidRPr="007A27E8" w:rsidRDefault="00E82537" w:rsidP="00813F78">
            <w:pPr>
              <w:pStyle w:val="a8"/>
              <w:numPr>
                <w:ilvl w:val="0"/>
                <w:numId w:val="42"/>
              </w:numPr>
              <w:ind w:firstLineChars="0"/>
            </w:pPr>
            <w:r>
              <w:rPr>
                <w:rFonts w:hint="eastAsia"/>
              </w:rPr>
              <w:t>有效期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礼包的使用截止日期</w:t>
            </w:r>
            <w:r>
              <w:rPr>
                <w:rFonts w:hint="eastAsia"/>
                <w:lang w:eastAsia="zh-CN"/>
              </w:rPr>
              <w:t>；</w:t>
            </w:r>
            <w:r>
              <w:rPr>
                <w:rFonts w:hint="eastAsia"/>
              </w:rPr>
              <w:t>年与日</w:t>
            </w:r>
          </w:p>
        </w:tc>
      </w:tr>
      <w:tr w:rsidR="00B651D3" w:rsidRPr="00883F4B" w:rsidTr="00794F66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B651D3" w:rsidRPr="00883F4B" w:rsidRDefault="00B651D3" w:rsidP="00794F66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E82537" w:rsidRDefault="00E82537" w:rsidP="00E82537">
            <w:r>
              <w:rPr>
                <w:rFonts w:hint="eastAsia"/>
              </w:rPr>
              <w:t>【使用】直接进行充值，将奖励的金额充值到账户余额中；</w:t>
            </w:r>
          </w:p>
          <w:p w:rsidR="00B651D3" w:rsidRPr="00883F4B" w:rsidRDefault="00E82537" w:rsidP="00E82537">
            <w:r>
              <w:rPr>
                <w:rFonts w:hint="eastAsia"/>
              </w:rPr>
              <w:t>【关闭】点击关闭按钮，当前礼包未使用，下次可继续使用；</w:t>
            </w:r>
          </w:p>
        </w:tc>
      </w:tr>
      <w:tr w:rsidR="00B651D3" w:rsidRPr="00883F4B" w:rsidTr="00794F66">
        <w:tc>
          <w:tcPr>
            <w:tcW w:w="1384" w:type="dxa"/>
            <w:shd w:val="clear" w:color="auto" w:fill="D9D9D9"/>
            <w:vAlign w:val="center"/>
          </w:tcPr>
          <w:p w:rsidR="00B651D3" w:rsidRPr="00883F4B" w:rsidRDefault="00B651D3" w:rsidP="00794F66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B651D3" w:rsidRPr="00FE4DC0" w:rsidRDefault="00B651D3" w:rsidP="00794F66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无</w:t>
            </w:r>
          </w:p>
        </w:tc>
      </w:tr>
      <w:tr w:rsidR="00B651D3" w:rsidRPr="00883F4B" w:rsidTr="00794F66">
        <w:tc>
          <w:tcPr>
            <w:tcW w:w="1384" w:type="dxa"/>
            <w:shd w:val="clear" w:color="auto" w:fill="D9D9D9"/>
            <w:vAlign w:val="center"/>
          </w:tcPr>
          <w:p w:rsidR="00B651D3" w:rsidRPr="00883F4B" w:rsidRDefault="00B651D3" w:rsidP="00794F66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B651D3" w:rsidRPr="00883F4B" w:rsidRDefault="00B651D3" w:rsidP="00794F66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无</w:t>
            </w:r>
          </w:p>
        </w:tc>
      </w:tr>
      <w:tr w:rsidR="00B651D3" w:rsidRPr="00883F4B" w:rsidTr="00794F66">
        <w:tc>
          <w:tcPr>
            <w:tcW w:w="1384" w:type="dxa"/>
            <w:shd w:val="clear" w:color="auto" w:fill="D9D9D9"/>
            <w:vAlign w:val="center"/>
          </w:tcPr>
          <w:p w:rsidR="00B651D3" w:rsidRPr="00883F4B" w:rsidRDefault="00B651D3" w:rsidP="00794F66">
            <w:r w:rsidRPr="00883F4B">
              <w:rPr>
                <w:rFonts w:hint="eastAsia"/>
              </w:rPr>
              <w:lastRenderedPageBreak/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B651D3" w:rsidRPr="00883F4B" w:rsidRDefault="00B651D3" w:rsidP="00794F66">
            <w:r>
              <w:rPr>
                <w:rFonts w:hint="eastAsia"/>
              </w:rPr>
              <w:t>无</w:t>
            </w:r>
          </w:p>
        </w:tc>
      </w:tr>
    </w:tbl>
    <w:p w:rsidR="00B651D3" w:rsidRDefault="007A27E8" w:rsidP="00B651D3">
      <w:pPr>
        <w:pStyle w:val="a0"/>
        <w:rPr>
          <w:lang w:val="x-none"/>
        </w:rPr>
      </w:pPr>
      <w:r>
        <w:rPr>
          <w:rFonts w:hint="eastAsia"/>
          <w:lang w:val="x-none"/>
        </w:rPr>
        <w:t>参考图：</w:t>
      </w:r>
    </w:p>
    <w:p w:rsidR="007A27E8" w:rsidRPr="00B651D3" w:rsidRDefault="007A27E8" w:rsidP="00B651D3">
      <w:pPr>
        <w:pStyle w:val="a0"/>
        <w:rPr>
          <w:lang w:val="x-none"/>
        </w:rPr>
      </w:pPr>
    </w:p>
    <w:p w:rsidR="00B651D3" w:rsidRDefault="00B651D3" w:rsidP="00E40ED7">
      <w:pPr>
        <w:pStyle w:val="4"/>
      </w:pPr>
      <w:r>
        <w:t>已使用礼包详情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B651D3" w:rsidRPr="00883F4B" w:rsidTr="00794F66">
        <w:tc>
          <w:tcPr>
            <w:tcW w:w="1384" w:type="dxa"/>
            <w:shd w:val="clear" w:color="auto" w:fill="D9D9D9"/>
            <w:vAlign w:val="center"/>
          </w:tcPr>
          <w:p w:rsidR="00B651D3" w:rsidRPr="00883F4B" w:rsidRDefault="00B651D3" w:rsidP="00794F66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B651D3" w:rsidRPr="00883F4B" w:rsidRDefault="001F65D3" w:rsidP="00794F66">
            <w:pPr>
              <w:rPr>
                <w:iCs/>
              </w:rPr>
            </w:pPr>
            <w:r>
              <w:rPr>
                <w:rFonts w:hint="eastAsia"/>
                <w:iCs/>
              </w:rPr>
              <w:t>T035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B651D3" w:rsidRPr="00883F4B" w:rsidRDefault="00B651D3" w:rsidP="00794F66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B651D3" w:rsidRPr="00883F4B" w:rsidRDefault="00B651D3" w:rsidP="00794F66">
            <w:pPr>
              <w:rPr>
                <w:iCs/>
              </w:rPr>
            </w:pPr>
          </w:p>
        </w:tc>
      </w:tr>
      <w:tr w:rsidR="00B651D3" w:rsidRPr="00883F4B" w:rsidTr="00794F66">
        <w:tc>
          <w:tcPr>
            <w:tcW w:w="1384" w:type="dxa"/>
            <w:shd w:val="clear" w:color="auto" w:fill="D9D9D9"/>
            <w:vAlign w:val="center"/>
          </w:tcPr>
          <w:p w:rsidR="00B651D3" w:rsidRPr="00883F4B" w:rsidRDefault="00B651D3" w:rsidP="00794F66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B651D3" w:rsidRPr="00883F4B" w:rsidRDefault="00E82537" w:rsidP="00794F66">
            <w:pPr>
              <w:rPr>
                <w:iCs/>
              </w:rPr>
            </w:pPr>
            <w:r>
              <w:rPr>
                <w:iCs/>
              </w:rPr>
              <w:t>已使用红包详情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B651D3" w:rsidRPr="00883F4B" w:rsidRDefault="00B651D3" w:rsidP="00794F66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B651D3" w:rsidRPr="00883F4B" w:rsidRDefault="00B651D3" w:rsidP="00794F66">
            <w:pPr>
              <w:rPr>
                <w:iCs/>
              </w:rPr>
            </w:pPr>
          </w:p>
        </w:tc>
      </w:tr>
      <w:tr w:rsidR="00B651D3" w:rsidRPr="00883F4B" w:rsidTr="00794F66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B651D3" w:rsidRPr="00883F4B" w:rsidRDefault="00B651D3" w:rsidP="00794F66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B651D3" w:rsidRPr="00883F4B" w:rsidRDefault="00E82537" w:rsidP="00794F66">
            <w:r>
              <w:t>已使用红包的详情</w:t>
            </w:r>
          </w:p>
        </w:tc>
      </w:tr>
      <w:tr w:rsidR="00B651D3" w:rsidRPr="00883F4B" w:rsidTr="00794F66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B651D3" w:rsidRPr="00883F4B" w:rsidRDefault="00B651D3" w:rsidP="00794F66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E82537" w:rsidRDefault="00E82537" w:rsidP="00E82537">
            <w:r>
              <w:t>点击已使用的礼包</w:t>
            </w:r>
            <w:r>
              <w:rPr>
                <w:rFonts w:hint="eastAsia"/>
              </w:rPr>
              <w:t>，</w:t>
            </w:r>
            <w:r>
              <w:t>显示该礼包的详细信息</w:t>
            </w:r>
            <w:r>
              <w:rPr>
                <w:rFonts w:hint="eastAsia"/>
              </w:rPr>
              <w:t>；样式如图，半透明浮在整个页面上；</w:t>
            </w:r>
          </w:p>
          <w:p w:rsidR="00E82537" w:rsidRDefault="00E82537" w:rsidP="00813F78">
            <w:pPr>
              <w:pStyle w:val="a8"/>
              <w:numPr>
                <w:ilvl w:val="0"/>
                <w:numId w:val="42"/>
              </w:numPr>
              <w:ind w:firstLineChars="0"/>
            </w:pPr>
            <w:r>
              <w:t>显示提示文字</w:t>
            </w:r>
            <w:r>
              <w:rPr>
                <w:rFonts w:hint="eastAsia"/>
              </w:rPr>
              <w:t>：</w:t>
            </w:r>
          </w:p>
          <w:p w:rsidR="00E82537" w:rsidRDefault="00E82537" w:rsidP="00E82537">
            <w:r>
              <w:rPr>
                <w:rFonts w:hint="eastAsia"/>
              </w:rPr>
              <w:t>【恭喜您！系统赠送您</w:t>
            </w:r>
            <w:r>
              <w:rPr>
                <w:rFonts w:hint="eastAsia"/>
              </w:rPr>
              <w:t>xxx</w:t>
            </w:r>
            <w:r>
              <w:rPr>
                <w:rFonts w:hint="eastAsia"/>
              </w:rPr>
              <w:t>的游戏金币！】</w:t>
            </w:r>
            <w:r>
              <w:t>或</w:t>
            </w:r>
            <w:r>
              <w:rPr>
                <w:rFonts w:hint="eastAsia"/>
              </w:rPr>
              <w:t>【恭喜您！系统赠送您</w:t>
            </w:r>
            <w:r>
              <w:rPr>
                <w:rFonts w:hint="eastAsia"/>
              </w:rPr>
              <w:t>xxx</w:t>
            </w:r>
            <w:r>
              <w:rPr>
                <w:rFonts w:hint="eastAsia"/>
              </w:rPr>
              <w:t>的账户红包】</w:t>
            </w:r>
          </w:p>
          <w:p w:rsidR="00B651D3" w:rsidRPr="002F18AC" w:rsidRDefault="00E82537" w:rsidP="00813F78">
            <w:pPr>
              <w:pStyle w:val="a8"/>
              <w:numPr>
                <w:ilvl w:val="0"/>
                <w:numId w:val="42"/>
              </w:numPr>
              <w:ind w:firstLineChars="0"/>
            </w:pPr>
            <w:r>
              <w:rPr>
                <w:rFonts w:hint="eastAsia"/>
              </w:rPr>
              <w:t>原奖励说明依然显示</w:t>
            </w:r>
            <w:r w:rsidR="002F18AC">
              <w:rPr>
                <w:rFonts w:hint="eastAsia"/>
              </w:rPr>
              <w:t>外加一句提示文字：</w:t>
            </w:r>
            <w:r>
              <w:rPr>
                <w:rFonts w:hint="eastAsia"/>
              </w:rPr>
              <w:t>【您已使用过该礼包！】</w:t>
            </w:r>
          </w:p>
        </w:tc>
      </w:tr>
      <w:tr w:rsidR="00B651D3" w:rsidRPr="00883F4B" w:rsidTr="00794F66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B651D3" w:rsidRPr="00883F4B" w:rsidRDefault="00B651D3" w:rsidP="00794F66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B651D3" w:rsidRPr="00883F4B" w:rsidRDefault="002F18AC" w:rsidP="002F18AC">
            <w:r>
              <w:rPr>
                <w:rFonts w:hint="eastAsia"/>
              </w:rPr>
              <w:t>【关闭】点击关闭按钮，返回</w:t>
            </w:r>
            <w:r>
              <w:rPr>
                <w:rFonts w:hint="eastAsia"/>
              </w:rPr>
              <w:t xml:space="preserve"> /</w:t>
            </w:r>
            <w:r>
              <w:rPr>
                <w:rFonts w:hint="eastAsia"/>
              </w:rPr>
              <w:t>过期礼包列表页面；</w:t>
            </w:r>
          </w:p>
        </w:tc>
      </w:tr>
      <w:tr w:rsidR="00B651D3" w:rsidRPr="00883F4B" w:rsidTr="00794F66">
        <w:tc>
          <w:tcPr>
            <w:tcW w:w="1384" w:type="dxa"/>
            <w:shd w:val="clear" w:color="auto" w:fill="D9D9D9"/>
            <w:vAlign w:val="center"/>
          </w:tcPr>
          <w:p w:rsidR="00B651D3" w:rsidRPr="00883F4B" w:rsidRDefault="00B651D3" w:rsidP="00794F66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B651D3" w:rsidRPr="00FE4DC0" w:rsidRDefault="00B651D3" w:rsidP="00794F66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无</w:t>
            </w:r>
          </w:p>
        </w:tc>
      </w:tr>
      <w:tr w:rsidR="00B651D3" w:rsidRPr="00883F4B" w:rsidTr="00794F66">
        <w:tc>
          <w:tcPr>
            <w:tcW w:w="1384" w:type="dxa"/>
            <w:shd w:val="clear" w:color="auto" w:fill="D9D9D9"/>
            <w:vAlign w:val="center"/>
          </w:tcPr>
          <w:p w:rsidR="00B651D3" w:rsidRPr="00883F4B" w:rsidRDefault="00B651D3" w:rsidP="00794F66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B651D3" w:rsidRPr="00883F4B" w:rsidRDefault="00B651D3" w:rsidP="00794F66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无</w:t>
            </w:r>
          </w:p>
        </w:tc>
      </w:tr>
      <w:tr w:rsidR="00B651D3" w:rsidRPr="00883F4B" w:rsidTr="00794F66">
        <w:tc>
          <w:tcPr>
            <w:tcW w:w="1384" w:type="dxa"/>
            <w:shd w:val="clear" w:color="auto" w:fill="D9D9D9"/>
            <w:vAlign w:val="center"/>
          </w:tcPr>
          <w:p w:rsidR="00B651D3" w:rsidRPr="00883F4B" w:rsidRDefault="00B651D3" w:rsidP="00794F66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B651D3" w:rsidRPr="00883F4B" w:rsidRDefault="00B651D3" w:rsidP="00794F66">
            <w:r>
              <w:rPr>
                <w:rFonts w:hint="eastAsia"/>
              </w:rPr>
              <w:t>无</w:t>
            </w:r>
          </w:p>
        </w:tc>
      </w:tr>
    </w:tbl>
    <w:p w:rsidR="00B651D3" w:rsidRPr="00B651D3" w:rsidRDefault="00B651D3" w:rsidP="00B651D3">
      <w:pPr>
        <w:pStyle w:val="a0"/>
        <w:rPr>
          <w:lang w:val="x-none" w:eastAsia="x-none"/>
        </w:rPr>
      </w:pPr>
    </w:p>
    <w:p w:rsidR="004D3DEA" w:rsidRDefault="004D3DEA" w:rsidP="00E40ED7">
      <w:pPr>
        <w:pStyle w:val="3"/>
      </w:pPr>
      <w:r>
        <w:t>扫一扫</w:t>
      </w:r>
      <w:r w:rsidR="00855D70">
        <w:rPr>
          <w:rFonts w:hint="eastAsia"/>
          <w:lang w:eastAsia="zh-CN"/>
        </w:rPr>
        <w:t>（二期）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6E468A" w:rsidRPr="00883F4B" w:rsidTr="00794F66">
        <w:tc>
          <w:tcPr>
            <w:tcW w:w="1384" w:type="dxa"/>
            <w:shd w:val="clear" w:color="auto" w:fill="D9D9D9"/>
            <w:vAlign w:val="center"/>
          </w:tcPr>
          <w:p w:rsidR="006E468A" w:rsidRPr="00883F4B" w:rsidRDefault="006E468A" w:rsidP="00794F66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6E468A" w:rsidRPr="00883F4B" w:rsidRDefault="001F65D3" w:rsidP="00794F66">
            <w:pPr>
              <w:rPr>
                <w:iCs/>
              </w:rPr>
            </w:pPr>
            <w:r>
              <w:rPr>
                <w:rFonts w:hint="eastAsia"/>
                <w:iCs/>
              </w:rPr>
              <w:t>T036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6E468A" w:rsidRPr="00883F4B" w:rsidRDefault="006E468A" w:rsidP="00794F66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6E468A" w:rsidRPr="00883F4B" w:rsidRDefault="006E468A" w:rsidP="00794F66">
            <w:pPr>
              <w:rPr>
                <w:iCs/>
              </w:rPr>
            </w:pPr>
          </w:p>
        </w:tc>
      </w:tr>
      <w:tr w:rsidR="006E468A" w:rsidRPr="00883F4B" w:rsidTr="00794F66">
        <w:tc>
          <w:tcPr>
            <w:tcW w:w="1384" w:type="dxa"/>
            <w:shd w:val="clear" w:color="auto" w:fill="D9D9D9"/>
            <w:vAlign w:val="center"/>
          </w:tcPr>
          <w:p w:rsidR="006E468A" w:rsidRPr="00883F4B" w:rsidRDefault="006E468A" w:rsidP="00794F66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6E468A" w:rsidRPr="00883F4B" w:rsidRDefault="00B64BEC" w:rsidP="00794F66">
            <w:pPr>
              <w:rPr>
                <w:iCs/>
              </w:rPr>
            </w:pPr>
            <w:r>
              <w:rPr>
                <w:iCs/>
              </w:rPr>
              <w:t>扫描即开票送礼金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6E468A" w:rsidRPr="00883F4B" w:rsidRDefault="006E468A" w:rsidP="00794F66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6E468A" w:rsidRPr="00883F4B" w:rsidRDefault="006E468A" w:rsidP="00794F66">
            <w:pPr>
              <w:rPr>
                <w:iCs/>
              </w:rPr>
            </w:pPr>
          </w:p>
        </w:tc>
      </w:tr>
      <w:tr w:rsidR="006E468A" w:rsidRPr="00883F4B" w:rsidTr="00794F66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6E468A" w:rsidRPr="00883F4B" w:rsidRDefault="006E468A" w:rsidP="00794F66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6E468A" w:rsidRPr="00883F4B" w:rsidRDefault="00B64BEC" w:rsidP="00794F66">
            <w:r>
              <w:t>彩民购买纸质即开票时</w:t>
            </w:r>
            <w:r>
              <w:rPr>
                <w:rFonts w:hint="eastAsia"/>
              </w:rPr>
              <w:t>，</w:t>
            </w:r>
            <w:r>
              <w:t>扫描票上的二维码</w:t>
            </w:r>
            <w:r>
              <w:rPr>
                <w:rFonts w:hint="eastAsia"/>
              </w:rPr>
              <w:t>，</w:t>
            </w:r>
            <w:r>
              <w:t>可兑换礼金</w:t>
            </w:r>
          </w:p>
        </w:tc>
      </w:tr>
      <w:tr w:rsidR="006E468A" w:rsidRPr="00883F4B" w:rsidTr="00794F66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6E468A" w:rsidRPr="00883F4B" w:rsidRDefault="006E468A" w:rsidP="00794F66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6E468A" w:rsidRDefault="00B64BEC" w:rsidP="00B64BEC">
            <w:pPr>
              <w:pStyle w:val="a8"/>
              <w:numPr>
                <w:ilvl w:val="0"/>
                <w:numId w:val="42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扫描彩票中的二维码</w:t>
            </w:r>
            <w:r>
              <w:rPr>
                <w:rFonts w:hint="eastAsia"/>
                <w:lang w:val="en-US" w:eastAsia="zh-CN"/>
              </w:rPr>
              <w:t>；扫描后，系统给出中奖结果；</w:t>
            </w:r>
          </w:p>
          <w:p w:rsidR="00B64BEC" w:rsidRPr="00455322" w:rsidRDefault="00B64BEC" w:rsidP="00B64BEC">
            <w:pPr>
              <w:pStyle w:val="a8"/>
              <w:numPr>
                <w:ilvl w:val="0"/>
                <w:numId w:val="42"/>
              </w:numPr>
              <w:ind w:firstLineChars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【即开票二维码损毁，手工输入】：点击，进入手工兑换页面；</w:t>
            </w:r>
          </w:p>
        </w:tc>
      </w:tr>
      <w:tr w:rsidR="006E468A" w:rsidRPr="00883F4B" w:rsidTr="00794F66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6E468A" w:rsidRPr="00883F4B" w:rsidRDefault="006E468A" w:rsidP="00794F66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6E468A" w:rsidRDefault="00B64BEC" w:rsidP="00B64BEC">
            <w:pPr>
              <w:pStyle w:val="a8"/>
              <w:numPr>
                <w:ilvl w:val="0"/>
                <w:numId w:val="42"/>
              </w:numPr>
              <w:ind w:firstLineChars="0"/>
            </w:pPr>
            <w:r>
              <w:rPr>
                <w:rFonts w:hint="eastAsia"/>
              </w:rPr>
              <w:t>中奖图片</w:t>
            </w:r>
            <w:r>
              <w:rPr>
                <w:rFonts w:hint="eastAsia"/>
                <w:lang w:eastAsia="zh-CN"/>
              </w:rPr>
              <w:t>：中奖图片</w:t>
            </w:r>
          </w:p>
          <w:p w:rsidR="00B64BEC" w:rsidRDefault="00B64BEC" w:rsidP="00B64BEC">
            <w:pPr>
              <w:pStyle w:val="a8"/>
              <w:numPr>
                <w:ilvl w:val="0"/>
                <w:numId w:val="42"/>
              </w:numPr>
              <w:ind w:firstLineChars="0"/>
            </w:pPr>
            <w:r>
              <w:t>中奖金额</w:t>
            </w:r>
            <w:r>
              <w:rPr>
                <w:rFonts w:hint="eastAsia"/>
                <w:lang w:eastAsia="zh-CN"/>
              </w:rPr>
              <w:t>：实际的中奖金额</w:t>
            </w:r>
          </w:p>
          <w:p w:rsidR="00B64BEC" w:rsidRPr="00883F4B" w:rsidRDefault="00B64BEC" w:rsidP="00B64BEC">
            <w:pPr>
              <w:pStyle w:val="a8"/>
              <w:numPr>
                <w:ilvl w:val="0"/>
                <w:numId w:val="42"/>
              </w:numPr>
              <w:ind w:firstLineChars="0"/>
            </w:pPr>
            <w:r>
              <w:rPr>
                <w:rFonts w:hint="eastAsia"/>
                <w:lang w:eastAsia="zh-CN"/>
              </w:rPr>
              <w:lastRenderedPageBreak/>
              <w:t>【关闭】：关闭按钮；</w:t>
            </w:r>
          </w:p>
        </w:tc>
      </w:tr>
      <w:tr w:rsidR="006E468A" w:rsidRPr="00883F4B" w:rsidTr="00794F66">
        <w:tc>
          <w:tcPr>
            <w:tcW w:w="1384" w:type="dxa"/>
            <w:shd w:val="clear" w:color="auto" w:fill="D9D9D9"/>
            <w:vAlign w:val="center"/>
          </w:tcPr>
          <w:p w:rsidR="006E468A" w:rsidRPr="00883F4B" w:rsidRDefault="006E468A" w:rsidP="00794F66">
            <w:r w:rsidRPr="00883F4B">
              <w:rPr>
                <w:rFonts w:hint="eastAsia"/>
              </w:rPr>
              <w:lastRenderedPageBreak/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6E468A" w:rsidRPr="00FE4DC0" w:rsidRDefault="006E468A" w:rsidP="00794F66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无</w:t>
            </w:r>
          </w:p>
        </w:tc>
      </w:tr>
      <w:tr w:rsidR="006E468A" w:rsidRPr="00883F4B" w:rsidTr="00794F66">
        <w:tc>
          <w:tcPr>
            <w:tcW w:w="1384" w:type="dxa"/>
            <w:shd w:val="clear" w:color="auto" w:fill="D9D9D9"/>
            <w:vAlign w:val="center"/>
          </w:tcPr>
          <w:p w:rsidR="006E468A" w:rsidRPr="00883F4B" w:rsidRDefault="006E468A" w:rsidP="00794F66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6E468A" w:rsidRPr="00883F4B" w:rsidRDefault="006E468A" w:rsidP="00794F66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无</w:t>
            </w:r>
          </w:p>
        </w:tc>
      </w:tr>
      <w:tr w:rsidR="006E468A" w:rsidRPr="00883F4B" w:rsidTr="00794F66">
        <w:tc>
          <w:tcPr>
            <w:tcW w:w="1384" w:type="dxa"/>
            <w:shd w:val="clear" w:color="auto" w:fill="D9D9D9"/>
            <w:vAlign w:val="center"/>
          </w:tcPr>
          <w:p w:rsidR="006E468A" w:rsidRPr="00883F4B" w:rsidRDefault="006E468A" w:rsidP="00794F66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6E468A" w:rsidRPr="00883F4B" w:rsidRDefault="006E468A" w:rsidP="00794F66">
            <w:r>
              <w:rPr>
                <w:rFonts w:hint="eastAsia"/>
              </w:rPr>
              <w:t>无</w:t>
            </w:r>
          </w:p>
        </w:tc>
      </w:tr>
    </w:tbl>
    <w:p w:rsidR="005F77C5" w:rsidRDefault="005F77C5" w:rsidP="004D3DEA">
      <w:pPr>
        <w:pStyle w:val="a0"/>
        <w:rPr>
          <w:noProof/>
          <w:lang w:bidi="km-KH"/>
        </w:rPr>
      </w:pPr>
      <w:r>
        <w:rPr>
          <w:noProof/>
          <w:lang w:bidi="km-KH"/>
        </w:rPr>
        <w:t>参考页</w:t>
      </w:r>
      <w:r>
        <w:rPr>
          <w:rFonts w:hint="eastAsia"/>
          <w:noProof/>
          <w:lang w:bidi="km-KH"/>
        </w:rPr>
        <w:t>：</w:t>
      </w:r>
    </w:p>
    <w:p w:rsidR="004D3DEA" w:rsidRPr="004D3DEA" w:rsidRDefault="005F77C5" w:rsidP="004D3DEA">
      <w:pPr>
        <w:pStyle w:val="a0"/>
        <w:rPr>
          <w:lang w:val="x-none"/>
        </w:rPr>
      </w:pPr>
      <w:r>
        <w:rPr>
          <w:noProof/>
          <w:lang w:bidi="km-KH"/>
        </w:rPr>
        <w:drawing>
          <wp:inline distT="0" distB="0" distL="0" distR="0" wp14:anchorId="6789C511" wp14:editId="4BE146BE">
            <wp:extent cx="2074460" cy="330238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88931" cy="332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x-none"/>
        </w:rPr>
        <w:t xml:space="preserve"> </w:t>
      </w:r>
      <w:r>
        <w:rPr>
          <w:noProof/>
          <w:lang w:bidi="km-KH"/>
        </w:rPr>
        <w:drawing>
          <wp:inline distT="0" distB="0" distL="0" distR="0" wp14:anchorId="416209ED" wp14:editId="16FDC510">
            <wp:extent cx="2047164" cy="3326642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63969" cy="335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BEC" w:rsidRDefault="00B64BEC" w:rsidP="00E40ED7">
      <w:pPr>
        <w:pStyle w:val="4"/>
      </w:pPr>
      <w:r>
        <w:t>手工兑换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B64BEC" w:rsidRPr="00883F4B" w:rsidTr="00BF6D23"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B64BEC" w:rsidRPr="00883F4B" w:rsidRDefault="001F65D3" w:rsidP="00BF6D23">
            <w:pPr>
              <w:rPr>
                <w:iCs/>
              </w:rPr>
            </w:pPr>
            <w:r>
              <w:rPr>
                <w:rFonts w:hint="eastAsia"/>
                <w:iCs/>
              </w:rPr>
              <w:t>T037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B64BEC" w:rsidRPr="00883F4B" w:rsidRDefault="00B64BEC" w:rsidP="00BF6D23">
            <w:pPr>
              <w:rPr>
                <w:iCs/>
              </w:rPr>
            </w:pPr>
          </w:p>
        </w:tc>
      </w:tr>
      <w:tr w:rsidR="00B64BEC" w:rsidRPr="00883F4B" w:rsidTr="00BF6D23"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B64BEC" w:rsidRPr="00883F4B" w:rsidRDefault="00B64BEC" w:rsidP="00BF6D23">
            <w:pPr>
              <w:rPr>
                <w:iCs/>
              </w:rPr>
            </w:pPr>
            <w:r>
              <w:rPr>
                <w:iCs/>
              </w:rPr>
              <w:t>扫描即开票送礼金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B64BEC" w:rsidRPr="00883F4B" w:rsidRDefault="00B64BEC" w:rsidP="00BF6D23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B64BEC" w:rsidRPr="00883F4B" w:rsidRDefault="00B64BEC" w:rsidP="00BF6D23">
            <w:pPr>
              <w:rPr>
                <w:iCs/>
              </w:rPr>
            </w:pPr>
          </w:p>
        </w:tc>
      </w:tr>
      <w:tr w:rsidR="00B64BEC" w:rsidRPr="00883F4B" w:rsidTr="00BF6D23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B64BEC" w:rsidRPr="00883F4B" w:rsidRDefault="00B64BEC" w:rsidP="00BF6D23">
            <w:r>
              <w:t>彩民购买纸质即开票时</w:t>
            </w:r>
            <w:r>
              <w:rPr>
                <w:rFonts w:hint="eastAsia"/>
              </w:rPr>
              <w:t>，</w:t>
            </w:r>
            <w:r w:rsidR="00D61967">
              <w:t>输入票面上的物流码</w:t>
            </w:r>
            <w:r>
              <w:rPr>
                <w:rFonts w:hint="eastAsia"/>
              </w:rPr>
              <w:t>，</w:t>
            </w:r>
            <w:r>
              <w:t>可兑换礼金</w:t>
            </w:r>
          </w:p>
        </w:tc>
      </w:tr>
      <w:tr w:rsidR="00B64BEC" w:rsidRPr="00883F4B" w:rsidTr="00BF6D23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B64BEC" w:rsidRDefault="00322906" w:rsidP="005F77C5">
            <w:pPr>
              <w:pStyle w:val="a8"/>
              <w:numPr>
                <w:ilvl w:val="0"/>
                <w:numId w:val="59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输入物流码</w:t>
            </w:r>
            <w:r>
              <w:rPr>
                <w:rFonts w:hint="eastAsia"/>
                <w:lang w:val="en-US" w:eastAsia="zh-CN"/>
              </w:rPr>
              <w:t>：</w:t>
            </w:r>
            <w:r w:rsidR="00D61967">
              <w:rPr>
                <w:rFonts w:hint="eastAsia"/>
                <w:lang w:val="en-US" w:eastAsia="zh-CN"/>
              </w:rPr>
              <w:t>输入票面上的物流码数字；</w:t>
            </w:r>
          </w:p>
          <w:p w:rsidR="00322906" w:rsidRDefault="00322906" w:rsidP="005F77C5">
            <w:pPr>
              <w:pStyle w:val="a8"/>
              <w:numPr>
                <w:ilvl w:val="0"/>
                <w:numId w:val="59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验证码</w:t>
            </w:r>
            <w:r>
              <w:rPr>
                <w:rFonts w:hint="eastAsia"/>
                <w:lang w:val="en-US" w:eastAsia="zh-CN"/>
              </w:rPr>
              <w:t>：</w:t>
            </w:r>
            <w:r w:rsidR="00D61967">
              <w:rPr>
                <w:rFonts w:hint="eastAsia"/>
                <w:lang w:val="en-US" w:eastAsia="zh-CN"/>
              </w:rPr>
              <w:t>页面右侧的验证码</w:t>
            </w:r>
          </w:p>
          <w:p w:rsidR="00322906" w:rsidRDefault="00D61967" w:rsidP="005F77C5">
            <w:pPr>
              <w:pStyle w:val="a8"/>
              <w:numPr>
                <w:ilvl w:val="0"/>
                <w:numId w:val="59"/>
              </w:numPr>
              <w:ind w:firstLineChars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【扫描兑奖】：跳转至扫描兑奖页面</w:t>
            </w:r>
          </w:p>
          <w:p w:rsidR="00D61967" w:rsidRPr="00455322" w:rsidRDefault="00D61967" w:rsidP="005F77C5">
            <w:pPr>
              <w:pStyle w:val="a8"/>
              <w:numPr>
                <w:ilvl w:val="0"/>
                <w:numId w:val="59"/>
              </w:numPr>
              <w:ind w:firstLineChars="0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【兑奖】：进行兑奖；</w:t>
            </w:r>
          </w:p>
        </w:tc>
      </w:tr>
      <w:tr w:rsidR="00B64BEC" w:rsidRPr="00883F4B" w:rsidTr="00BF6D23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D61967" w:rsidRDefault="00D61967" w:rsidP="00D61967">
            <w:pPr>
              <w:pStyle w:val="a8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中奖图片</w:t>
            </w:r>
            <w:r>
              <w:rPr>
                <w:rFonts w:hint="eastAsia"/>
                <w:lang w:eastAsia="zh-CN"/>
              </w:rPr>
              <w:t>：中奖图片</w:t>
            </w:r>
          </w:p>
          <w:p w:rsidR="00D61967" w:rsidRDefault="00D61967" w:rsidP="00D61967">
            <w:pPr>
              <w:pStyle w:val="a8"/>
              <w:numPr>
                <w:ilvl w:val="0"/>
                <w:numId w:val="3"/>
              </w:numPr>
              <w:ind w:firstLineChars="0"/>
            </w:pPr>
            <w:r>
              <w:t>中奖金额</w:t>
            </w:r>
            <w:r>
              <w:rPr>
                <w:rFonts w:hint="eastAsia"/>
                <w:lang w:eastAsia="zh-CN"/>
              </w:rPr>
              <w:t>：实际的中奖金额</w:t>
            </w:r>
          </w:p>
          <w:p w:rsidR="00B64BEC" w:rsidRPr="00883F4B" w:rsidRDefault="00D61967" w:rsidP="00D61967">
            <w:pPr>
              <w:numPr>
                <w:ilvl w:val="0"/>
                <w:numId w:val="3"/>
              </w:numPr>
            </w:pPr>
            <w:r>
              <w:rPr>
                <w:rFonts w:hint="eastAsia"/>
              </w:rPr>
              <w:lastRenderedPageBreak/>
              <w:t>【关闭】：关闭按钮；</w:t>
            </w:r>
          </w:p>
        </w:tc>
      </w:tr>
      <w:tr w:rsidR="00B64BEC" w:rsidRPr="00883F4B" w:rsidTr="00BF6D23"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lastRenderedPageBreak/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B64BEC" w:rsidRPr="00FE4DC0" w:rsidRDefault="00B64BEC" w:rsidP="00BF6D23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无</w:t>
            </w:r>
          </w:p>
        </w:tc>
      </w:tr>
      <w:tr w:rsidR="00B64BEC" w:rsidRPr="00883F4B" w:rsidTr="00BF6D23"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B64BEC" w:rsidRPr="00883F4B" w:rsidRDefault="00B64BEC" w:rsidP="00BF6D23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无</w:t>
            </w:r>
          </w:p>
        </w:tc>
      </w:tr>
      <w:tr w:rsidR="00B64BEC" w:rsidRPr="00883F4B" w:rsidTr="00BF6D23"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B64BEC" w:rsidRPr="00883F4B" w:rsidRDefault="00B64BEC" w:rsidP="00BF6D23">
            <w:r>
              <w:rPr>
                <w:rFonts w:hint="eastAsia"/>
              </w:rPr>
              <w:t>无</w:t>
            </w:r>
          </w:p>
        </w:tc>
      </w:tr>
    </w:tbl>
    <w:p w:rsidR="00B64BEC" w:rsidRDefault="005F77C5" w:rsidP="00B64BEC">
      <w:pPr>
        <w:pStyle w:val="a0"/>
        <w:rPr>
          <w:lang w:val="x-none" w:eastAsia="x-none"/>
        </w:rPr>
      </w:pPr>
      <w:r>
        <w:rPr>
          <w:lang w:val="x-none" w:eastAsia="x-none"/>
        </w:rPr>
        <w:t>参考页面</w:t>
      </w:r>
      <w:r>
        <w:rPr>
          <w:rFonts w:hint="eastAsia"/>
          <w:lang w:val="x-none"/>
        </w:rPr>
        <w:t>：</w:t>
      </w:r>
    </w:p>
    <w:p w:rsidR="005F77C5" w:rsidRPr="00B64BEC" w:rsidRDefault="005F77C5" w:rsidP="00B64BEC">
      <w:pPr>
        <w:pStyle w:val="a0"/>
        <w:rPr>
          <w:lang w:val="x-none"/>
        </w:rPr>
      </w:pPr>
      <w:r>
        <w:rPr>
          <w:noProof/>
          <w:lang w:bidi="km-KH"/>
        </w:rPr>
        <w:drawing>
          <wp:inline distT="0" distB="0" distL="0" distR="0" wp14:anchorId="0578ECEF" wp14:editId="0433DEE0">
            <wp:extent cx="2108580" cy="3472079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20622" cy="349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967">
        <w:rPr>
          <w:rFonts w:hint="eastAsia"/>
          <w:lang w:val="x-none"/>
        </w:rPr>
        <w:t xml:space="preserve"> </w:t>
      </w:r>
      <w:r w:rsidR="00D61967">
        <w:rPr>
          <w:noProof/>
          <w:lang w:bidi="km-KH"/>
        </w:rPr>
        <w:drawing>
          <wp:inline distT="0" distB="0" distL="0" distR="0" wp14:anchorId="789E9B5A" wp14:editId="7FF26058">
            <wp:extent cx="2115403" cy="3459565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32692" cy="348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BEC" w:rsidRDefault="00B64BEC" w:rsidP="00E40ED7">
      <w:pPr>
        <w:pStyle w:val="4"/>
      </w:pPr>
      <w:r>
        <w:t>中奖公告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B64BEC" w:rsidRPr="00883F4B" w:rsidTr="00BF6D23"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B64BEC" w:rsidRPr="00883F4B" w:rsidRDefault="001F65D3" w:rsidP="00BF6D23">
            <w:pPr>
              <w:rPr>
                <w:iCs/>
              </w:rPr>
            </w:pPr>
            <w:r>
              <w:rPr>
                <w:rFonts w:hint="eastAsia"/>
                <w:iCs/>
              </w:rPr>
              <w:t>T038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B64BEC" w:rsidRPr="00883F4B" w:rsidRDefault="00B64BEC" w:rsidP="00BF6D23">
            <w:pPr>
              <w:rPr>
                <w:iCs/>
              </w:rPr>
            </w:pPr>
          </w:p>
        </w:tc>
      </w:tr>
      <w:tr w:rsidR="00B64BEC" w:rsidRPr="00883F4B" w:rsidTr="00BF6D23"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B64BEC" w:rsidRPr="00883F4B" w:rsidRDefault="000D4042" w:rsidP="00BF6D23">
            <w:pPr>
              <w:rPr>
                <w:iCs/>
              </w:rPr>
            </w:pPr>
            <w:r>
              <w:rPr>
                <w:rFonts w:hint="eastAsia"/>
                <w:iCs/>
              </w:rPr>
              <w:t>扫描</w:t>
            </w:r>
            <w:r>
              <w:rPr>
                <w:iCs/>
              </w:rPr>
              <w:t>中奖的公告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B64BEC" w:rsidRPr="00883F4B" w:rsidRDefault="00B64BEC" w:rsidP="00BF6D23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B64BEC" w:rsidRPr="00883F4B" w:rsidRDefault="00B64BEC" w:rsidP="00BF6D23">
            <w:pPr>
              <w:rPr>
                <w:iCs/>
              </w:rPr>
            </w:pPr>
          </w:p>
        </w:tc>
      </w:tr>
      <w:tr w:rsidR="00B64BEC" w:rsidRPr="00883F4B" w:rsidTr="00BF6D23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B64BEC" w:rsidRPr="00883F4B" w:rsidRDefault="000D4042" w:rsidP="00BF6D23">
            <w:r>
              <w:rPr>
                <w:rFonts w:hint="eastAsia"/>
              </w:rPr>
              <w:t>在扫描兑奖上方一条滚动播放中奖信息；</w:t>
            </w:r>
          </w:p>
        </w:tc>
      </w:tr>
      <w:tr w:rsidR="00B64BEC" w:rsidRPr="00883F4B" w:rsidTr="00BF6D23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B64BEC" w:rsidRPr="00455322" w:rsidRDefault="000D4042" w:rsidP="00BF6D23">
            <w:pPr>
              <w:pStyle w:val="a8"/>
              <w:ind w:firstLineChars="0" w:firstLine="0"/>
              <w:rPr>
                <w:lang w:val="en-US" w:eastAsia="zh-CN"/>
              </w:rPr>
            </w:pPr>
            <w:r>
              <w:rPr>
                <w:lang w:val="en-US" w:eastAsia="zh-CN"/>
              </w:rPr>
              <w:t>无</w:t>
            </w:r>
          </w:p>
        </w:tc>
      </w:tr>
      <w:tr w:rsidR="00B64BEC" w:rsidRPr="00883F4B" w:rsidTr="00BF6D23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B64BEC" w:rsidRDefault="000D4042" w:rsidP="000D4042">
            <w:pPr>
              <w:pStyle w:val="a8"/>
              <w:numPr>
                <w:ilvl w:val="0"/>
                <w:numId w:val="60"/>
              </w:numPr>
              <w:ind w:firstLineChars="0"/>
            </w:pPr>
            <w:r>
              <w:rPr>
                <w:rFonts w:hint="eastAsia"/>
              </w:rPr>
              <w:t>恭喜用户</w:t>
            </w:r>
            <w:r w:rsidRPr="005A473E">
              <w:rPr>
                <w:rFonts w:hint="eastAsia"/>
                <w:color w:val="5B9BD5" w:themeColor="accent1"/>
                <w:lang w:eastAsia="zh-CN"/>
              </w:rPr>
              <w:t>“用户名”</w:t>
            </w:r>
            <w:r>
              <w:rPr>
                <w:rFonts w:hint="eastAsia"/>
              </w:rPr>
              <w:t>中得奖金</w:t>
            </w:r>
            <w:r w:rsidRPr="005A473E">
              <w:rPr>
                <w:rFonts w:hint="eastAsia"/>
                <w:color w:val="5B9BD5" w:themeColor="accent1"/>
                <w:lang w:eastAsia="zh-CN"/>
              </w:rPr>
              <w:t>“中奖金额”</w:t>
            </w:r>
            <w:r>
              <w:rPr>
                <w:rFonts w:hint="eastAsia"/>
                <w:lang w:eastAsia="zh-CN"/>
              </w:rPr>
              <w:t>美金</w:t>
            </w:r>
          </w:p>
          <w:p w:rsidR="000D4042" w:rsidRDefault="000D4042" w:rsidP="000D4042">
            <w:pPr>
              <w:pStyle w:val="a8"/>
              <w:numPr>
                <w:ilvl w:val="0"/>
                <w:numId w:val="60"/>
              </w:numPr>
              <w:ind w:firstLineChars="0"/>
            </w:pPr>
            <w:r>
              <w:rPr>
                <w:lang w:eastAsia="zh-CN"/>
              </w:rPr>
              <w:t>用户名只显示最后一个字符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其他用</w:t>
            </w:r>
            <w:r>
              <w:rPr>
                <w:rFonts w:hint="eastAsia"/>
                <w:lang w:eastAsia="zh-CN"/>
              </w:rPr>
              <w:t>*</w:t>
            </w:r>
            <w:r>
              <w:rPr>
                <w:lang w:eastAsia="zh-CN"/>
              </w:rPr>
              <w:t>代替</w:t>
            </w:r>
            <w:r>
              <w:rPr>
                <w:rFonts w:hint="eastAsia"/>
                <w:lang w:eastAsia="zh-CN"/>
              </w:rPr>
              <w:t>；</w:t>
            </w:r>
          </w:p>
          <w:p w:rsidR="000D4042" w:rsidRPr="00883F4B" w:rsidRDefault="000D4042" w:rsidP="000D4042">
            <w:pPr>
              <w:pStyle w:val="a8"/>
              <w:numPr>
                <w:ilvl w:val="0"/>
                <w:numId w:val="60"/>
              </w:numPr>
              <w:ind w:firstLineChars="0"/>
            </w:pPr>
            <w:r>
              <w:rPr>
                <w:lang w:eastAsia="zh-CN"/>
              </w:rPr>
              <w:t>中奖金额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lang w:eastAsia="zh-CN"/>
              </w:rPr>
              <w:t>保留小数点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位数；</w:t>
            </w:r>
          </w:p>
        </w:tc>
      </w:tr>
      <w:tr w:rsidR="00B64BEC" w:rsidRPr="00883F4B" w:rsidTr="00BF6D23"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B64BEC" w:rsidRPr="00FE4DC0" w:rsidRDefault="00B64BEC" w:rsidP="00BF6D23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无</w:t>
            </w:r>
          </w:p>
        </w:tc>
      </w:tr>
      <w:tr w:rsidR="00B64BEC" w:rsidRPr="00883F4B" w:rsidTr="00BF6D23"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lastRenderedPageBreak/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B64BEC" w:rsidRPr="00883F4B" w:rsidRDefault="00B64BEC" w:rsidP="00BF6D23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无</w:t>
            </w:r>
          </w:p>
        </w:tc>
      </w:tr>
      <w:tr w:rsidR="00B64BEC" w:rsidRPr="00883F4B" w:rsidTr="00BF6D23"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B64BEC" w:rsidRPr="00883F4B" w:rsidRDefault="00B64BEC" w:rsidP="00BF6D23">
            <w:r>
              <w:rPr>
                <w:rFonts w:hint="eastAsia"/>
              </w:rPr>
              <w:t>无</w:t>
            </w:r>
          </w:p>
        </w:tc>
      </w:tr>
    </w:tbl>
    <w:p w:rsidR="00B64BEC" w:rsidRPr="00B64BEC" w:rsidRDefault="00B64BEC" w:rsidP="00B64BEC">
      <w:pPr>
        <w:pStyle w:val="a0"/>
        <w:rPr>
          <w:lang w:val="x-none" w:eastAsia="x-none"/>
        </w:rPr>
      </w:pPr>
    </w:p>
    <w:p w:rsidR="005C2083" w:rsidRDefault="005C2083" w:rsidP="008A68C5">
      <w:pPr>
        <w:pStyle w:val="2"/>
      </w:pPr>
      <w:r>
        <w:rPr>
          <w:rFonts w:hint="eastAsia"/>
        </w:rPr>
        <w:t>系统</w:t>
      </w:r>
      <w:r>
        <w:t>设置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127CDE" w:rsidRPr="00883F4B" w:rsidTr="00044FAB">
        <w:tc>
          <w:tcPr>
            <w:tcW w:w="1384" w:type="dxa"/>
            <w:shd w:val="clear" w:color="auto" w:fill="D9D9D9"/>
            <w:vAlign w:val="center"/>
          </w:tcPr>
          <w:p w:rsidR="00127CDE" w:rsidRPr="00883F4B" w:rsidRDefault="00127CDE" w:rsidP="00044FAB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127CDE" w:rsidRPr="00883F4B" w:rsidRDefault="001F65D3" w:rsidP="00044FAB">
            <w:pPr>
              <w:rPr>
                <w:iCs/>
              </w:rPr>
            </w:pPr>
            <w:r>
              <w:rPr>
                <w:rFonts w:hint="eastAsia"/>
                <w:iCs/>
              </w:rPr>
              <w:t>T039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127CDE" w:rsidRPr="00883F4B" w:rsidRDefault="00127CDE" w:rsidP="00044FAB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127CDE" w:rsidRPr="00883F4B" w:rsidRDefault="00127CDE" w:rsidP="00044FAB">
            <w:pPr>
              <w:rPr>
                <w:iCs/>
              </w:rPr>
            </w:pPr>
          </w:p>
        </w:tc>
      </w:tr>
      <w:tr w:rsidR="00127CDE" w:rsidRPr="00883F4B" w:rsidTr="00044FAB">
        <w:tc>
          <w:tcPr>
            <w:tcW w:w="1384" w:type="dxa"/>
            <w:shd w:val="clear" w:color="auto" w:fill="D9D9D9"/>
            <w:vAlign w:val="center"/>
          </w:tcPr>
          <w:p w:rsidR="00127CDE" w:rsidRPr="00883F4B" w:rsidRDefault="00127CDE" w:rsidP="00044FAB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127CDE" w:rsidRPr="00883F4B" w:rsidRDefault="002F18AC" w:rsidP="00044FAB">
            <w:pPr>
              <w:rPr>
                <w:iCs/>
              </w:rPr>
            </w:pPr>
            <w:r>
              <w:rPr>
                <w:iCs/>
              </w:rPr>
              <w:t>系统设置功能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127CDE" w:rsidRPr="00883F4B" w:rsidRDefault="00127CDE" w:rsidP="00044FAB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127CDE" w:rsidRPr="00883F4B" w:rsidRDefault="00127CDE" w:rsidP="00044FAB">
            <w:pPr>
              <w:rPr>
                <w:iCs/>
              </w:rPr>
            </w:pPr>
          </w:p>
        </w:tc>
      </w:tr>
      <w:tr w:rsidR="00127CDE" w:rsidRPr="00883F4B" w:rsidTr="00044FAB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127CDE" w:rsidRPr="00883F4B" w:rsidRDefault="00127CDE" w:rsidP="00044FAB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127CDE" w:rsidRPr="00883F4B" w:rsidRDefault="002F18AC" w:rsidP="00044FAB">
            <w:r>
              <w:t>系统中的普通设置以及安全设置</w:t>
            </w:r>
            <w:r>
              <w:rPr>
                <w:rFonts w:hint="eastAsia"/>
              </w:rPr>
              <w:t>；</w:t>
            </w:r>
          </w:p>
        </w:tc>
      </w:tr>
      <w:tr w:rsidR="00127CDE" w:rsidRPr="00883F4B" w:rsidTr="00044FAB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127CDE" w:rsidRPr="00883F4B" w:rsidRDefault="00127CDE" w:rsidP="00044FAB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127CDE" w:rsidRDefault="009E3548" w:rsidP="002F18AC">
            <w:pPr>
              <w:pStyle w:val="a8"/>
              <w:numPr>
                <w:ilvl w:val="0"/>
                <w:numId w:val="3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重置登录密码</w:t>
            </w:r>
            <w:r w:rsidR="00A52C60">
              <w:rPr>
                <w:rFonts w:hint="eastAsia"/>
                <w:lang w:val="en-US" w:eastAsia="zh-CN"/>
              </w:rPr>
              <w:t>：</w:t>
            </w:r>
            <w:r w:rsidR="00A52C60">
              <w:rPr>
                <w:lang w:val="en-US" w:eastAsia="zh-CN"/>
              </w:rPr>
              <w:t>未登录时</w:t>
            </w:r>
            <w:r w:rsidR="00A52C60">
              <w:rPr>
                <w:rFonts w:hint="eastAsia"/>
                <w:lang w:val="en-US" w:eastAsia="zh-CN"/>
              </w:rPr>
              <w:t>，</w:t>
            </w:r>
            <w:r w:rsidR="00BC7F8F">
              <w:rPr>
                <w:lang w:val="en-US" w:eastAsia="zh-CN"/>
              </w:rPr>
              <w:t>不显示该设置</w:t>
            </w:r>
            <w:r w:rsidR="00BC7F8F">
              <w:rPr>
                <w:lang w:val="en-US" w:eastAsia="zh-CN"/>
              </w:rPr>
              <w:t xml:space="preserve"> </w:t>
            </w:r>
          </w:p>
          <w:p w:rsidR="009E3548" w:rsidRDefault="009E3548" w:rsidP="002F18AC">
            <w:pPr>
              <w:pStyle w:val="a8"/>
              <w:numPr>
                <w:ilvl w:val="0"/>
                <w:numId w:val="3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重置支付密码</w:t>
            </w:r>
            <w:r w:rsidR="00A52C60">
              <w:rPr>
                <w:rFonts w:hint="eastAsia"/>
                <w:lang w:val="en-US" w:eastAsia="zh-CN"/>
              </w:rPr>
              <w:t>：</w:t>
            </w:r>
            <w:r w:rsidR="00A52C60">
              <w:rPr>
                <w:lang w:val="en-US" w:eastAsia="zh-CN"/>
              </w:rPr>
              <w:t>未登录时</w:t>
            </w:r>
            <w:r w:rsidR="00A52C60">
              <w:rPr>
                <w:rFonts w:hint="eastAsia"/>
                <w:lang w:val="en-US" w:eastAsia="zh-CN"/>
              </w:rPr>
              <w:t>，</w:t>
            </w:r>
            <w:r w:rsidR="00BC7F8F">
              <w:rPr>
                <w:lang w:val="en-US" w:eastAsia="zh-CN"/>
              </w:rPr>
              <w:t>不显示该设置</w:t>
            </w:r>
            <w:r w:rsidR="00A52C60">
              <w:rPr>
                <w:rFonts w:hint="eastAsia"/>
                <w:lang w:val="en-US" w:eastAsia="zh-CN"/>
              </w:rPr>
              <w:t>；</w:t>
            </w:r>
          </w:p>
          <w:p w:rsidR="009E3548" w:rsidRDefault="009E3548" w:rsidP="002F18AC">
            <w:pPr>
              <w:pStyle w:val="a8"/>
              <w:numPr>
                <w:ilvl w:val="0"/>
                <w:numId w:val="3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修改密保问题</w:t>
            </w:r>
            <w:r w:rsidR="00A52C60">
              <w:rPr>
                <w:rFonts w:hint="eastAsia"/>
                <w:lang w:val="en-US" w:eastAsia="zh-CN"/>
              </w:rPr>
              <w:t>：</w:t>
            </w:r>
            <w:r w:rsidR="00A52C60">
              <w:rPr>
                <w:lang w:val="en-US" w:eastAsia="zh-CN"/>
              </w:rPr>
              <w:t>未登录时</w:t>
            </w:r>
            <w:r w:rsidR="00A52C60">
              <w:rPr>
                <w:rFonts w:hint="eastAsia"/>
                <w:lang w:val="en-US" w:eastAsia="zh-CN"/>
              </w:rPr>
              <w:t>，</w:t>
            </w:r>
            <w:r w:rsidR="00BC7F8F">
              <w:rPr>
                <w:lang w:val="en-US" w:eastAsia="zh-CN"/>
              </w:rPr>
              <w:t>不显示该设置</w:t>
            </w:r>
            <w:r w:rsidR="00A52C60">
              <w:rPr>
                <w:rFonts w:hint="eastAsia"/>
                <w:lang w:val="en-US" w:eastAsia="zh-CN"/>
              </w:rPr>
              <w:t>；</w:t>
            </w:r>
          </w:p>
          <w:p w:rsidR="009E3548" w:rsidRDefault="009E3548" w:rsidP="002F18AC">
            <w:pPr>
              <w:pStyle w:val="a8"/>
              <w:numPr>
                <w:ilvl w:val="0"/>
                <w:numId w:val="3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推送和提醒</w:t>
            </w:r>
            <w:r w:rsidR="00794F66">
              <w:rPr>
                <w:rFonts w:hint="eastAsia"/>
                <w:lang w:val="en-US" w:eastAsia="zh-CN"/>
              </w:rPr>
              <w:t>：</w:t>
            </w:r>
            <w:r w:rsidR="00794F66">
              <w:rPr>
                <w:lang w:val="en-US" w:eastAsia="zh-CN"/>
              </w:rPr>
              <w:t>系统推送和提醒设置</w:t>
            </w:r>
            <w:r w:rsidR="00BC7F8F">
              <w:rPr>
                <w:rFonts w:hint="eastAsia"/>
                <w:lang w:val="en-US" w:eastAsia="zh-CN"/>
              </w:rPr>
              <w:t>；</w:t>
            </w:r>
          </w:p>
          <w:p w:rsidR="009E3548" w:rsidRDefault="009E3548" w:rsidP="002F18AC">
            <w:pPr>
              <w:pStyle w:val="a8"/>
              <w:numPr>
                <w:ilvl w:val="0"/>
                <w:numId w:val="3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摇一摇机选</w:t>
            </w:r>
            <w:r w:rsidR="00474EA8">
              <w:rPr>
                <w:rFonts w:hint="eastAsia"/>
                <w:lang w:val="en-US" w:eastAsia="zh-CN"/>
              </w:rPr>
              <w:t>：</w:t>
            </w:r>
            <w:r w:rsidR="00794F66">
              <w:rPr>
                <w:rFonts w:hint="eastAsia"/>
                <w:lang w:val="en-US" w:eastAsia="zh-CN"/>
              </w:rPr>
              <w:t>开关按钮；</w:t>
            </w:r>
            <w:r w:rsidR="00B64BEC">
              <w:rPr>
                <w:rFonts w:hint="eastAsia"/>
                <w:lang w:val="en-US" w:eastAsia="zh-CN"/>
              </w:rPr>
              <w:t>打开支持摇一摇手机机选；</w:t>
            </w:r>
          </w:p>
          <w:p w:rsidR="009E3548" w:rsidRDefault="002318CD" w:rsidP="002F18AC">
            <w:pPr>
              <w:pStyle w:val="a8"/>
              <w:numPr>
                <w:ilvl w:val="0"/>
                <w:numId w:val="3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音效</w:t>
            </w:r>
            <w:r>
              <w:rPr>
                <w:rFonts w:hint="eastAsia"/>
                <w:lang w:val="en-US" w:eastAsia="zh-CN"/>
              </w:rPr>
              <w:t>：</w:t>
            </w:r>
            <w:r w:rsidR="00794F66">
              <w:rPr>
                <w:rFonts w:hint="eastAsia"/>
                <w:lang w:val="en-US" w:eastAsia="zh-CN"/>
              </w:rPr>
              <w:t>开关按钮</w:t>
            </w:r>
            <w:r w:rsidR="00BC7F8F">
              <w:rPr>
                <w:rFonts w:hint="eastAsia"/>
                <w:lang w:val="en-US" w:eastAsia="zh-CN"/>
              </w:rPr>
              <w:t>；</w:t>
            </w:r>
          </w:p>
          <w:p w:rsidR="002318CD" w:rsidRDefault="002318CD" w:rsidP="002F18AC">
            <w:pPr>
              <w:pStyle w:val="a8"/>
              <w:numPr>
                <w:ilvl w:val="0"/>
                <w:numId w:val="3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服务协议</w:t>
            </w:r>
            <w:r>
              <w:rPr>
                <w:rFonts w:hint="eastAsia"/>
                <w:lang w:val="en-US" w:eastAsia="zh-CN"/>
              </w:rPr>
              <w:t>：</w:t>
            </w:r>
            <w:r w:rsidR="00794F66">
              <w:rPr>
                <w:rFonts w:hint="eastAsia"/>
                <w:lang w:val="en-US" w:eastAsia="zh-CN"/>
              </w:rPr>
              <w:t>点击查看服务协议文本内容</w:t>
            </w:r>
            <w:r w:rsidR="004C369E">
              <w:rPr>
                <w:rFonts w:hint="eastAsia"/>
                <w:lang w:val="en-US" w:eastAsia="zh-CN"/>
              </w:rPr>
              <w:t>；文本</w:t>
            </w:r>
            <w:r w:rsidR="008E210C">
              <w:rPr>
                <w:rFonts w:hint="eastAsia"/>
                <w:lang w:val="en-US" w:eastAsia="zh-CN"/>
              </w:rPr>
              <w:t>显示内容；</w:t>
            </w:r>
          </w:p>
          <w:p w:rsidR="002318CD" w:rsidRPr="00455322" w:rsidRDefault="002318CD" w:rsidP="002F18AC">
            <w:pPr>
              <w:pStyle w:val="a8"/>
              <w:numPr>
                <w:ilvl w:val="0"/>
                <w:numId w:val="3"/>
              </w:numPr>
              <w:ind w:firstLineChars="0"/>
              <w:rPr>
                <w:lang w:val="en-US" w:eastAsia="zh-CN"/>
              </w:rPr>
            </w:pPr>
            <w:r>
              <w:rPr>
                <w:lang w:val="en-US" w:eastAsia="zh-CN"/>
              </w:rPr>
              <w:t>关于</w:t>
            </w:r>
            <w:r>
              <w:rPr>
                <w:rFonts w:hint="eastAsia"/>
                <w:lang w:val="en-US" w:eastAsia="zh-CN"/>
              </w:rPr>
              <w:t>：</w:t>
            </w:r>
            <w:r w:rsidR="00794F66">
              <w:rPr>
                <w:rFonts w:hint="eastAsia"/>
                <w:lang w:val="en-US" w:eastAsia="zh-CN"/>
              </w:rPr>
              <w:t>点击查看关于当前软件版本信息；</w:t>
            </w:r>
            <w:r w:rsidR="008E210C">
              <w:rPr>
                <w:rFonts w:hint="eastAsia"/>
                <w:lang w:val="en-US" w:eastAsia="zh-CN"/>
              </w:rPr>
              <w:t>文本显示内容；</w:t>
            </w:r>
          </w:p>
        </w:tc>
      </w:tr>
      <w:tr w:rsidR="00127CDE" w:rsidRPr="00883F4B" w:rsidTr="00044FAB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127CDE" w:rsidRPr="00883F4B" w:rsidRDefault="00127CDE" w:rsidP="00044FAB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A52C60" w:rsidRPr="00883F4B" w:rsidRDefault="00A52C60" w:rsidP="00A52C60">
            <w:r>
              <w:rPr>
                <w:rFonts w:hint="eastAsia"/>
              </w:rPr>
              <w:t>【退出登录】退出当前登录的用户；</w:t>
            </w:r>
          </w:p>
        </w:tc>
      </w:tr>
      <w:tr w:rsidR="00127CDE" w:rsidRPr="00883F4B" w:rsidTr="00044FAB">
        <w:tc>
          <w:tcPr>
            <w:tcW w:w="1384" w:type="dxa"/>
            <w:shd w:val="clear" w:color="auto" w:fill="D9D9D9"/>
            <w:vAlign w:val="center"/>
          </w:tcPr>
          <w:p w:rsidR="00127CDE" w:rsidRPr="00883F4B" w:rsidRDefault="00127CDE" w:rsidP="00044FAB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127CDE" w:rsidRPr="00FE4DC0" w:rsidRDefault="00127CDE" w:rsidP="00044FAB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无</w:t>
            </w:r>
          </w:p>
        </w:tc>
      </w:tr>
      <w:tr w:rsidR="00127CDE" w:rsidRPr="00883F4B" w:rsidTr="00044FAB">
        <w:tc>
          <w:tcPr>
            <w:tcW w:w="1384" w:type="dxa"/>
            <w:shd w:val="clear" w:color="auto" w:fill="D9D9D9"/>
            <w:vAlign w:val="center"/>
          </w:tcPr>
          <w:p w:rsidR="00127CDE" w:rsidRPr="00883F4B" w:rsidRDefault="00127CDE" w:rsidP="00044FAB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127CDE" w:rsidRPr="00883F4B" w:rsidRDefault="002C52CE" w:rsidP="00044FAB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第三方</w:t>
            </w:r>
            <w:r>
              <w:rPr>
                <w:bCs/>
                <w:iCs/>
              </w:rPr>
              <w:t>登录用户无修改登录密码项；</w:t>
            </w:r>
          </w:p>
        </w:tc>
      </w:tr>
      <w:tr w:rsidR="00127CDE" w:rsidRPr="00883F4B" w:rsidTr="00044FAB">
        <w:tc>
          <w:tcPr>
            <w:tcW w:w="1384" w:type="dxa"/>
            <w:shd w:val="clear" w:color="auto" w:fill="D9D9D9"/>
            <w:vAlign w:val="center"/>
          </w:tcPr>
          <w:p w:rsidR="00127CDE" w:rsidRPr="00883F4B" w:rsidRDefault="00127CDE" w:rsidP="00044FAB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127CDE" w:rsidRPr="00883F4B" w:rsidRDefault="00127CDE" w:rsidP="00044FAB">
            <w:r>
              <w:rPr>
                <w:rFonts w:hint="eastAsia"/>
              </w:rPr>
              <w:t>无</w:t>
            </w:r>
          </w:p>
        </w:tc>
      </w:tr>
    </w:tbl>
    <w:p w:rsidR="00127CDE" w:rsidRDefault="002F18AC" w:rsidP="00127CDE">
      <w:pPr>
        <w:pStyle w:val="a0"/>
        <w:rPr>
          <w:lang w:val="x-none" w:eastAsia="x-none"/>
        </w:rPr>
      </w:pPr>
      <w:r>
        <w:rPr>
          <w:lang w:val="x-none" w:eastAsia="x-none"/>
        </w:rPr>
        <w:t>参考图</w:t>
      </w:r>
      <w:r>
        <w:rPr>
          <w:rFonts w:hint="eastAsia"/>
          <w:lang w:val="x-none"/>
        </w:rPr>
        <w:t>：</w:t>
      </w:r>
    </w:p>
    <w:p w:rsidR="002F18AC" w:rsidRPr="00127CDE" w:rsidRDefault="00F44E5D" w:rsidP="00127CDE">
      <w:pPr>
        <w:pStyle w:val="a0"/>
        <w:rPr>
          <w:lang w:val="x-none"/>
        </w:rPr>
      </w:pPr>
      <w:r w:rsidRPr="00F44E5D">
        <w:rPr>
          <w:noProof/>
          <w:lang w:bidi="km-KH"/>
        </w:rPr>
        <w:lastRenderedPageBreak/>
        <w:drawing>
          <wp:inline distT="0" distB="0" distL="0" distR="0">
            <wp:extent cx="2024865" cy="3600000"/>
            <wp:effectExtent l="0" t="0" r="0" b="635"/>
            <wp:docPr id="31" name="图片 31" descr="D:\pilottery\trunkdev2.0\documents\02Requirement\彩票APP\UI设计图\一期设计图\个人中心\APP IOS--10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ilottery\trunkdev2.0\documents\02Requirement\彩票APP\UI设计图\一期设计图\个人中心\APP IOS--10设置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x-none"/>
        </w:rPr>
        <w:t xml:space="preserve"> </w:t>
      </w:r>
    </w:p>
    <w:p w:rsidR="00507F90" w:rsidRDefault="00507F90" w:rsidP="00E40ED7">
      <w:pPr>
        <w:pStyle w:val="3"/>
      </w:pPr>
      <w:r>
        <w:t>修改登录密码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507F90" w:rsidRPr="00883F4B" w:rsidTr="00044FAB">
        <w:tc>
          <w:tcPr>
            <w:tcW w:w="1384" w:type="dxa"/>
            <w:shd w:val="clear" w:color="auto" w:fill="D9D9D9"/>
            <w:vAlign w:val="center"/>
          </w:tcPr>
          <w:p w:rsidR="00507F90" w:rsidRPr="00883F4B" w:rsidRDefault="00507F90" w:rsidP="00044FAB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507F90" w:rsidRPr="00883F4B" w:rsidRDefault="001F65D3" w:rsidP="00044FAB">
            <w:pPr>
              <w:rPr>
                <w:iCs/>
              </w:rPr>
            </w:pPr>
            <w:r>
              <w:rPr>
                <w:rFonts w:hint="eastAsia"/>
                <w:iCs/>
              </w:rPr>
              <w:t>T040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507F90" w:rsidRPr="00883F4B" w:rsidRDefault="00507F90" w:rsidP="00044FAB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507F90" w:rsidRPr="00883F4B" w:rsidRDefault="00507F90" w:rsidP="00044FAB">
            <w:pPr>
              <w:rPr>
                <w:iCs/>
              </w:rPr>
            </w:pPr>
          </w:p>
        </w:tc>
      </w:tr>
      <w:tr w:rsidR="00507F90" w:rsidRPr="00883F4B" w:rsidTr="00044FAB">
        <w:tc>
          <w:tcPr>
            <w:tcW w:w="1384" w:type="dxa"/>
            <w:shd w:val="clear" w:color="auto" w:fill="D9D9D9"/>
            <w:vAlign w:val="center"/>
          </w:tcPr>
          <w:p w:rsidR="00507F90" w:rsidRPr="00883F4B" w:rsidRDefault="00507F90" w:rsidP="00044FAB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507F90" w:rsidRPr="00883F4B" w:rsidRDefault="00BC7F8F" w:rsidP="00044FAB">
            <w:pPr>
              <w:rPr>
                <w:iCs/>
              </w:rPr>
            </w:pPr>
            <w:r>
              <w:rPr>
                <w:iCs/>
              </w:rPr>
              <w:t>修改登录密码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507F90" w:rsidRPr="00883F4B" w:rsidRDefault="00507F90" w:rsidP="00044FAB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507F90" w:rsidRPr="00883F4B" w:rsidRDefault="00507F90" w:rsidP="00044FAB">
            <w:pPr>
              <w:rPr>
                <w:iCs/>
              </w:rPr>
            </w:pPr>
          </w:p>
        </w:tc>
      </w:tr>
      <w:tr w:rsidR="00507F90" w:rsidRPr="00883F4B" w:rsidTr="00044FAB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507F90" w:rsidRPr="00883F4B" w:rsidRDefault="00507F90" w:rsidP="00044FAB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507F90" w:rsidRPr="00883F4B" w:rsidRDefault="00BC7F8F" w:rsidP="00044FAB">
            <w:r>
              <w:t>用户修改登录密码</w:t>
            </w:r>
            <w:r w:rsidR="008876AF">
              <w:rPr>
                <w:rFonts w:hint="eastAsia"/>
              </w:rPr>
              <w:t>；</w:t>
            </w:r>
            <w:r w:rsidR="008876AF">
              <w:t>有两种情况</w:t>
            </w:r>
            <w:r w:rsidR="008876AF">
              <w:rPr>
                <w:rFonts w:hint="eastAsia"/>
              </w:rPr>
              <w:t>：记得原密码和忘记原密码；</w:t>
            </w:r>
          </w:p>
        </w:tc>
      </w:tr>
      <w:tr w:rsidR="00507F90" w:rsidRPr="00883F4B" w:rsidTr="00044FAB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507F90" w:rsidRPr="00883F4B" w:rsidRDefault="00507F90" w:rsidP="00044FAB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BC7F8F" w:rsidRDefault="00BC7F8F" w:rsidP="00044FAB">
            <w:r>
              <w:t>步骤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</w:p>
          <w:p w:rsidR="00BC7F8F" w:rsidRDefault="00BC7F8F" w:rsidP="00813F78">
            <w:pPr>
              <w:pStyle w:val="a8"/>
              <w:numPr>
                <w:ilvl w:val="0"/>
                <w:numId w:val="43"/>
              </w:numPr>
              <w:ind w:firstLineChars="0"/>
            </w:pPr>
            <w:r>
              <w:rPr>
                <w:rFonts w:hint="eastAsia"/>
              </w:rPr>
              <w:t>输入原登录密码</w:t>
            </w:r>
            <w:r>
              <w:rPr>
                <w:rFonts w:hint="eastAsia"/>
                <w:lang w:eastAsia="zh-CN"/>
              </w:rPr>
              <w:t>：输入原始的登录密码</w:t>
            </w:r>
          </w:p>
          <w:p w:rsidR="00BC7F8F" w:rsidRDefault="00BC7F8F" w:rsidP="00813F78">
            <w:pPr>
              <w:pStyle w:val="a8"/>
              <w:numPr>
                <w:ilvl w:val="0"/>
                <w:numId w:val="43"/>
              </w:numPr>
              <w:ind w:firstLineChars="0"/>
            </w:pPr>
            <w:r>
              <w:rPr>
                <w:rFonts w:hint="eastAsia"/>
                <w:lang w:eastAsia="zh-CN"/>
              </w:rPr>
              <w:t>【下一步】正确输入原登录密码之后跳转至</w:t>
            </w:r>
            <w:r w:rsidR="008876AF">
              <w:rPr>
                <w:rFonts w:hint="eastAsia"/>
                <w:lang w:eastAsia="zh-CN"/>
              </w:rPr>
              <w:t>步骤</w:t>
            </w:r>
            <w:r w:rsidR="008876AF">
              <w:rPr>
                <w:rFonts w:hint="eastAsia"/>
                <w:lang w:eastAsia="zh-CN"/>
              </w:rPr>
              <w:t>3</w:t>
            </w:r>
            <w:r w:rsidR="008876AF">
              <w:rPr>
                <w:rFonts w:hint="eastAsia"/>
                <w:lang w:eastAsia="zh-CN"/>
              </w:rPr>
              <w:t>直接进行密码设置</w:t>
            </w:r>
            <w:r>
              <w:rPr>
                <w:rFonts w:hint="eastAsia"/>
                <w:lang w:eastAsia="zh-CN"/>
              </w:rPr>
              <w:t>；</w:t>
            </w:r>
          </w:p>
          <w:p w:rsidR="00BC7F8F" w:rsidRDefault="00BC7F8F" w:rsidP="00813F78">
            <w:pPr>
              <w:pStyle w:val="a8"/>
              <w:numPr>
                <w:ilvl w:val="0"/>
                <w:numId w:val="43"/>
              </w:numPr>
              <w:ind w:firstLineChars="0"/>
            </w:pPr>
            <w:r>
              <w:rPr>
                <w:rFonts w:hint="eastAsia"/>
              </w:rPr>
              <w:t>忘记密码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</w:rPr>
              <w:t>当忘记原始密码时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点击忘记密码</w:t>
            </w:r>
            <w:r>
              <w:rPr>
                <w:rFonts w:hint="eastAsia"/>
                <w:lang w:eastAsia="zh-CN"/>
              </w:rPr>
              <w:t>；</w:t>
            </w:r>
            <w:r>
              <w:rPr>
                <w:rFonts w:hint="eastAsia"/>
              </w:rPr>
              <w:t>跳转至下一步操作</w:t>
            </w:r>
            <w:r>
              <w:rPr>
                <w:rFonts w:hint="eastAsia"/>
                <w:lang w:eastAsia="zh-CN"/>
              </w:rPr>
              <w:t>；</w:t>
            </w:r>
          </w:p>
          <w:p w:rsidR="008F01D2" w:rsidRDefault="008F01D2" w:rsidP="008F01D2">
            <w:r>
              <w:t>步骤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</w:p>
          <w:p w:rsidR="008F01D2" w:rsidRDefault="00701954" w:rsidP="00813F78">
            <w:pPr>
              <w:pStyle w:val="a8"/>
              <w:numPr>
                <w:ilvl w:val="0"/>
                <w:numId w:val="44"/>
              </w:numPr>
              <w:ind w:firstLineChars="0"/>
            </w:pPr>
            <w:r>
              <w:rPr>
                <w:rFonts w:hint="eastAsia"/>
              </w:rPr>
              <w:t>验证码</w:t>
            </w:r>
            <w:r>
              <w:rPr>
                <w:rFonts w:hint="eastAsia"/>
                <w:lang w:eastAsia="zh-CN"/>
              </w:rPr>
              <w:t>：输入手机验证码；</w:t>
            </w:r>
          </w:p>
          <w:p w:rsidR="003C69D0" w:rsidRDefault="003C69D0" w:rsidP="00813F78">
            <w:pPr>
              <w:pStyle w:val="a8"/>
              <w:numPr>
                <w:ilvl w:val="0"/>
                <w:numId w:val="44"/>
              </w:numPr>
              <w:ind w:firstLineChars="0"/>
            </w:pPr>
            <w:r>
              <w:t>点击发送</w:t>
            </w:r>
            <w:r>
              <w:rPr>
                <w:rFonts w:hint="eastAsia"/>
                <w:lang w:eastAsia="zh-CN"/>
              </w:rPr>
              <w:t>：</w:t>
            </w:r>
            <w:r>
              <w:t>页面跳转后</w:t>
            </w:r>
            <w:r>
              <w:rPr>
                <w:rFonts w:hint="eastAsia"/>
                <w:lang w:eastAsia="zh-CN"/>
              </w:rPr>
              <w:t>，</w:t>
            </w:r>
            <w:r>
              <w:t>需点击发送按钮</w:t>
            </w:r>
            <w:r>
              <w:rPr>
                <w:rFonts w:hint="eastAsia"/>
                <w:lang w:eastAsia="zh-CN"/>
              </w:rPr>
              <w:t>，</w:t>
            </w:r>
            <w:r>
              <w:t>发送验证码</w:t>
            </w:r>
            <w:r>
              <w:rPr>
                <w:rFonts w:hint="eastAsia"/>
                <w:lang w:eastAsia="zh-CN"/>
              </w:rPr>
              <w:t>；点击后按钮文字变为【重新发送】；</w:t>
            </w:r>
          </w:p>
          <w:p w:rsidR="003C69D0" w:rsidRDefault="003C69D0" w:rsidP="00813F78">
            <w:pPr>
              <w:pStyle w:val="a8"/>
              <w:numPr>
                <w:ilvl w:val="0"/>
                <w:numId w:val="44"/>
              </w:numPr>
              <w:ind w:firstLineChars="0"/>
            </w:pPr>
            <w:r>
              <w:t>重新发送</w:t>
            </w:r>
            <w:r>
              <w:rPr>
                <w:rFonts w:hint="eastAsia"/>
                <w:lang w:eastAsia="zh-CN"/>
              </w:rPr>
              <w:t>：验证码有效期为</w:t>
            </w:r>
            <w:r>
              <w:rPr>
                <w:rFonts w:hint="eastAsia"/>
                <w:lang w:eastAsia="zh-CN"/>
              </w:rPr>
              <w:t>60S</w:t>
            </w:r>
            <w:r>
              <w:rPr>
                <w:rFonts w:hint="eastAsia"/>
                <w:lang w:eastAsia="zh-CN"/>
              </w:rPr>
              <w:t>，过期后点击重新发送按钮，继续发送验证码；</w:t>
            </w:r>
          </w:p>
          <w:p w:rsidR="00701954" w:rsidRDefault="00701954" w:rsidP="00813F78">
            <w:pPr>
              <w:pStyle w:val="a8"/>
              <w:numPr>
                <w:ilvl w:val="0"/>
                <w:numId w:val="44"/>
              </w:numPr>
              <w:ind w:firstLineChars="0"/>
            </w:pPr>
            <w:r>
              <w:rPr>
                <w:rFonts w:hint="eastAsia"/>
                <w:lang w:eastAsia="zh-CN"/>
              </w:rPr>
              <w:t>【</w:t>
            </w:r>
            <w:r w:rsidR="00CF1B08">
              <w:rPr>
                <w:rFonts w:hint="eastAsia"/>
                <w:lang w:eastAsia="zh-CN"/>
              </w:rPr>
              <w:t>下一步</w:t>
            </w:r>
            <w:r>
              <w:rPr>
                <w:rFonts w:hint="eastAsia"/>
                <w:lang w:eastAsia="zh-CN"/>
              </w:rPr>
              <w:t>】：点击进入下一步；</w:t>
            </w:r>
          </w:p>
          <w:p w:rsidR="00701954" w:rsidRDefault="00701954" w:rsidP="00701954">
            <w:r>
              <w:t>步骤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</w:p>
          <w:p w:rsidR="00701954" w:rsidRDefault="00701954" w:rsidP="00813F78">
            <w:pPr>
              <w:pStyle w:val="a8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lastRenderedPageBreak/>
              <w:t>新的登录密码</w:t>
            </w:r>
            <w:r>
              <w:rPr>
                <w:rFonts w:hint="eastAsia"/>
                <w:lang w:eastAsia="zh-CN"/>
              </w:rPr>
              <w:t>：</w:t>
            </w:r>
            <w:r w:rsidR="00CF1B08">
              <w:rPr>
                <w:rFonts w:hint="eastAsia"/>
                <w:lang w:eastAsia="zh-CN"/>
              </w:rPr>
              <w:t>设置新的登录密码；</w:t>
            </w:r>
            <w:r w:rsidR="00CF1B08">
              <w:rPr>
                <w:rFonts w:hint="eastAsia"/>
                <w:lang w:eastAsia="zh-CN"/>
              </w:rPr>
              <w:t>6-10</w:t>
            </w:r>
            <w:r w:rsidR="00CF1B08">
              <w:rPr>
                <w:rFonts w:hint="eastAsia"/>
                <w:lang w:eastAsia="zh-CN"/>
              </w:rPr>
              <w:t>位数字；</w:t>
            </w:r>
            <w:r w:rsidR="00E90EBE">
              <w:rPr>
                <w:rFonts w:hint="eastAsia"/>
                <w:lang w:eastAsia="zh-CN"/>
              </w:rPr>
              <w:t>限数字，其他字符不可；</w:t>
            </w:r>
          </w:p>
          <w:p w:rsidR="00701954" w:rsidRDefault="00701954" w:rsidP="00813F78">
            <w:pPr>
              <w:pStyle w:val="a8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再次输入密码</w:t>
            </w:r>
            <w:r>
              <w:rPr>
                <w:rFonts w:hint="eastAsia"/>
                <w:lang w:eastAsia="zh-CN"/>
              </w:rPr>
              <w:t>：</w:t>
            </w:r>
          </w:p>
          <w:p w:rsidR="00CF1B08" w:rsidRPr="00B77EE6" w:rsidRDefault="00CF1B08" w:rsidP="00813F78">
            <w:pPr>
              <w:pStyle w:val="a8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  <w:lang w:eastAsia="zh-CN"/>
              </w:rPr>
              <w:t>【提交】：校验两次输入密码一致，修改密码成功</w:t>
            </w:r>
            <w:r w:rsidR="00EA4178">
              <w:rPr>
                <w:rFonts w:hint="eastAsia"/>
                <w:lang w:eastAsia="zh-CN"/>
              </w:rPr>
              <w:t>，页面返回设置列表页；</w:t>
            </w:r>
          </w:p>
        </w:tc>
      </w:tr>
      <w:tr w:rsidR="00507F90" w:rsidRPr="00883F4B" w:rsidTr="00044FAB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507F90" w:rsidRPr="00883F4B" w:rsidRDefault="00507F90" w:rsidP="00EA4178">
            <w:pPr>
              <w:ind w:firstLineChars="100" w:firstLine="210"/>
            </w:pPr>
            <w:r w:rsidRPr="00883F4B">
              <w:rPr>
                <w:rFonts w:hint="eastAsia"/>
              </w:rPr>
              <w:lastRenderedPageBreak/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507F90" w:rsidRPr="00883F4B" w:rsidRDefault="008876AF" w:rsidP="00044FAB">
            <w:r>
              <w:t>密码重置成功</w:t>
            </w:r>
            <w:r>
              <w:rPr>
                <w:rFonts w:hint="eastAsia"/>
              </w:rPr>
              <w:t>！</w:t>
            </w:r>
          </w:p>
        </w:tc>
      </w:tr>
      <w:tr w:rsidR="00507F90" w:rsidRPr="00883F4B" w:rsidTr="00044FAB">
        <w:tc>
          <w:tcPr>
            <w:tcW w:w="1384" w:type="dxa"/>
            <w:shd w:val="clear" w:color="auto" w:fill="D9D9D9"/>
            <w:vAlign w:val="center"/>
          </w:tcPr>
          <w:p w:rsidR="00507F90" w:rsidRPr="00883F4B" w:rsidRDefault="00507F90" w:rsidP="00044FAB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507F90" w:rsidRPr="00CF1B08" w:rsidRDefault="00CF1B08" w:rsidP="00813F78">
            <w:pPr>
              <w:pStyle w:val="a8"/>
              <w:numPr>
                <w:ilvl w:val="0"/>
                <w:numId w:val="46"/>
              </w:numPr>
              <w:ind w:firstLineChars="0"/>
              <w:rPr>
                <w:noProof/>
                <w:szCs w:val="21"/>
              </w:rPr>
            </w:pPr>
            <w:r w:rsidRPr="00CF1B08">
              <w:rPr>
                <w:rFonts w:hint="eastAsia"/>
                <w:noProof/>
                <w:szCs w:val="21"/>
              </w:rPr>
              <w:t>输入原密码正确时跳转至第三步，直接进行修改密码；输入错误时，</w:t>
            </w:r>
            <w:r>
              <w:rPr>
                <w:rFonts w:hint="eastAsia"/>
                <w:noProof/>
                <w:szCs w:val="21"/>
              </w:rPr>
              <w:t>停留当前页面</w:t>
            </w:r>
            <w:r>
              <w:rPr>
                <w:rFonts w:hint="eastAsia"/>
                <w:noProof/>
                <w:szCs w:val="21"/>
                <w:lang w:eastAsia="zh-CN"/>
              </w:rPr>
              <w:t>，</w:t>
            </w:r>
            <w:r w:rsidRPr="00CF1B08">
              <w:rPr>
                <w:rFonts w:hint="eastAsia"/>
                <w:noProof/>
                <w:szCs w:val="21"/>
              </w:rPr>
              <w:t>提示“原密码输入错误”；当原密码输入错误超过</w:t>
            </w:r>
            <w:r w:rsidRPr="00CF1B08">
              <w:rPr>
                <w:rFonts w:hint="eastAsia"/>
                <w:noProof/>
                <w:szCs w:val="21"/>
              </w:rPr>
              <w:t>3</w:t>
            </w:r>
            <w:r w:rsidRPr="00CF1B08">
              <w:rPr>
                <w:rFonts w:hint="eastAsia"/>
                <w:noProof/>
                <w:szCs w:val="21"/>
              </w:rPr>
              <w:t>次后，当日不可再修改登录密码；</w:t>
            </w:r>
          </w:p>
          <w:p w:rsidR="00CF1B08" w:rsidRDefault="00CF1B08" w:rsidP="00813F78">
            <w:pPr>
              <w:pStyle w:val="a8"/>
              <w:numPr>
                <w:ilvl w:val="0"/>
                <w:numId w:val="46"/>
              </w:numPr>
              <w:ind w:firstLineChars="0"/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t>验证码输入正确跳转至第三步</w:t>
            </w:r>
            <w:r>
              <w:rPr>
                <w:rFonts w:hint="eastAsia"/>
                <w:noProof/>
                <w:szCs w:val="21"/>
                <w:lang w:eastAsia="zh-CN"/>
              </w:rPr>
              <w:t>，</w:t>
            </w:r>
            <w:r>
              <w:rPr>
                <w:noProof/>
                <w:szCs w:val="21"/>
              </w:rPr>
              <w:t>输入错误时</w:t>
            </w:r>
            <w:r>
              <w:rPr>
                <w:rFonts w:hint="eastAsia"/>
                <w:noProof/>
                <w:szCs w:val="21"/>
                <w:lang w:eastAsia="zh-CN"/>
              </w:rPr>
              <w:t>，</w:t>
            </w:r>
            <w:r>
              <w:rPr>
                <w:noProof/>
                <w:szCs w:val="21"/>
              </w:rPr>
              <w:t>页面停留当前页面</w:t>
            </w:r>
            <w:r>
              <w:rPr>
                <w:rFonts w:hint="eastAsia"/>
                <w:noProof/>
                <w:szCs w:val="21"/>
                <w:lang w:eastAsia="zh-CN"/>
              </w:rPr>
              <w:t>，</w:t>
            </w:r>
            <w:r>
              <w:rPr>
                <w:noProof/>
                <w:szCs w:val="21"/>
              </w:rPr>
              <w:t>提示</w:t>
            </w:r>
            <w:r>
              <w:rPr>
                <w:rFonts w:hint="eastAsia"/>
                <w:noProof/>
                <w:szCs w:val="21"/>
                <w:lang w:eastAsia="zh-CN"/>
              </w:rPr>
              <w:t>“验证码输入错误”；</w:t>
            </w:r>
            <w:r w:rsidR="003C69D0">
              <w:rPr>
                <w:rFonts w:hint="eastAsia"/>
                <w:noProof/>
                <w:szCs w:val="21"/>
                <w:lang w:eastAsia="zh-CN"/>
              </w:rPr>
              <w:t>验证码有效时间</w:t>
            </w:r>
            <w:r w:rsidR="003C69D0">
              <w:rPr>
                <w:rFonts w:hint="eastAsia"/>
                <w:noProof/>
                <w:szCs w:val="21"/>
                <w:lang w:eastAsia="zh-CN"/>
              </w:rPr>
              <w:t>60s</w:t>
            </w:r>
            <w:r w:rsidR="003C69D0">
              <w:rPr>
                <w:rFonts w:hint="eastAsia"/>
                <w:noProof/>
                <w:szCs w:val="21"/>
                <w:lang w:eastAsia="zh-CN"/>
              </w:rPr>
              <w:t>，过期后可重新发送</w:t>
            </w:r>
            <w:r w:rsidR="008876AF">
              <w:rPr>
                <w:rFonts w:hint="eastAsia"/>
                <w:noProof/>
                <w:szCs w:val="21"/>
                <w:lang w:eastAsia="zh-CN"/>
              </w:rPr>
              <w:t>；</w:t>
            </w:r>
          </w:p>
          <w:p w:rsidR="008876AF" w:rsidRPr="00CF1B08" w:rsidRDefault="008876AF" w:rsidP="00E90EBE">
            <w:pPr>
              <w:pStyle w:val="a8"/>
              <w:numPr>
                <w:ilvl w:val="0"/>
                <w:numId w:val="46"/>
              </w:numPr>
              <w:ind w:firstLineChars="0"/>
              <w:rPr>
                <w:noProof/>
                <w:szCs w:val="21"/>
              </w:rPr>
            </w:pPr>
            <w:r>
              <w:rPr>
                <w:noProof/>
                <w:szCs w:val="21"/>
                <w:lang w:eastAsia="zh-CN"/>
              </w:rPr>
              <w:t>再次确认密码时</w:t>
            </w:r>
            <w:r>
              <w:rPr>
                <w:rFonts w:hint="eastAsia"/>
                <w:noProof/>
                <w:szCs w:val="21"/>
                <w:lang w:eastAsia="zh-CN"/>
              </w:rPr>
              <w:t>，</w:t>
            </w:r>
            <w:r>
              <w:rPr>
                <w:noProof/>
                <w:szCs w:val="21"/>
                <w:lang w:eastAsia="zh-CN"/>
              </w:rPr>
              <w:t>输入正确提交通过</w:t>
            </w:r>
            <w:r>
              <w:rPr>
                <w:rFonts w:hint="eastAsia"/>
                <w:noProof/>
                <w:szCs w:val="21"/>
                <w:lang w:eastAsia="zh-CN"/>
              </w:rPr>
              <w:t>，</w:t>
            </w:r>
            <w:r>
              <w:rPr>
                <w:noProof/>
                <w:szCs w:val="21"/>
                <w:lang w:eastAsia="zh-CN"/>
              </w:rPr>
              <w:t>修改密码成功</w:t>
            </w:r>
            <w:r>
              <w:rPr>
                <w:rFonts w:hint="eastAsia"/>
                <w:noProof/>
                <w:szCs w:val="21"/>
                <w:lang w:eastAsia="zh-CN"/>
              </w:rPr>
              <w:t>；</w:t>
            </w:r>
            <w:r>
              <w:rPr>
                <w:noProof/>
                <w:szCs w:val="21"/>
                <w:lang w:eastAsia="zh-CN"/>
              </w:rPr>
              <w:t>两次输入不一致</w:t>
            </w:r>
            <w:r>
              <w:rPr>
                <w:rFonts w:hint="eastAsia"/>
                <w:noProof/>
                <w:szCs w:val="21"/>
                <w:lang w:eastAsia="zh-CN"/>
              </w:rPr>
              <w:t>，</w:t>
            </w:r>
            <w:r>
              <w:rPr>
                <w:noProof/>
                <w:szCs w:val="21"/>
                <w:lang w:eastAsia="zh-CN"/>
              </w:rPr>
              <w:t>停留当前页面</w:t>
            </w:r>
            <w:r>
              <w:rPr>
                <w:rFonts w:hint="eastAsia"/>
                <w:noProof/>
                <w:szCs w:val="21"/>
                <w:lang w:eastAsia="zh-CN"/>
              </w:rPr>
              <w:t>，</w:t>
            </w:r>
            <w:r>
              <w:rPr>
                <w:noProof/>
                <w:szCs w:val="21"/>
                <w:lang w:eastAsia="zh-CN"/>
              </w:rPr>
              <w:t>提示</w:t>
            </w:r>
            <w:r>
              <w:rPr>
                <w:rFonts w:hint="eastAsia"/>
                <w:noProof/>
                <w:szCs w:val="21"/>
                <w:lang w:eastAsia="zh-CN"/>
              </w:rPr>
              <w:t>“密码不一致</w:t>
            </w:r>
            <w:r w:rsidR="00E90EBE">
              <w:rPr>
                <w:rFonts w:hint="eastAsia"/>
                <w:noProof/>
                <w:szCs w:val="21"/>
                <w:lang w:eastAsia="zh-CN"/>
              </w:rPr>
              <w:t>，提交失败</w:t>
            </w:r>
            <w:r>
              <w:rPr>
                <w:rFonts w:hint="eastAsia"/>
                <w:noProof/>
                <w:szCs w:val="21"/>
                <w:lang w:eastAsia="zh-CN"/>
              </w:rPr>
              <w:t>”</w:t>
            </w:r>
          </w:p>
        </w:tc>
      </w:tr>
      <w:tr w:rsidR="00507F90" w:rsidRPr="00883F4B" w:rsidTr="00044FAB">
        <w:tc>
          <w:tcPr>
            <w:tcW w:w="1384" w:type="dxa"/>
            <w:shd w:val="clear" w:color="auto" w:fill="D9D9D9"/>
            <w:vAlign w:val="center"/>
          </w:tcPr>
          <w:p w:rsidR="00507F90" w:rsidRPr="00883F4B" w:rsidRDefault="00507F90" w:rsidP="00044FAB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507F90" w:rsidRPr="00883F4B" w:rsidRDefault="000D4042" w:rsidP="00044FAB">
            <w:pPr>
              <w:rPr>
                <w:bCs/>
                <w:iCs/>
              </w:rPr>
            </w:pPr>
            <w:r>
              <w:rPr>
                <w:bCs/>
                <w:iCs/>
              </w:rPr>
              <w:t>每个步骤输入的信息均为必填项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当该页面的信息未填写完全时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页面按钮置灰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不可用</w:t>
            </w:r>
            <w:r>
              <w:rPr>
                <w:rFonts w:hint="eastAsia"/>
                <w:bCs/>
                <w:iCs/>
              </w:rPr>
              <w:t>；当信息填写完成后，按钮变为可用状态；</w:t>
            </w:r>
          </w:p>
        </w:tc>
      </w:tr>
      <w:tr w:rsidR="00507F90" w:rsidRPr="00883F4B" w:rsidTr="00044FAB">
        <w:tc>
          <w:tcPr>
            <w:tcW w:w="1384" w:type="dxa"/>
            <w:shd w:val="clear" w:color="auto" w:fill="D9D9D9"/>
            <w:vAlign w:val="center"/>
          </w:tcPr>
          <w:p w:rsidR="00507F90" w:rsidRPr="00883F4B" w:rsidRDefault="00507F90" w:rsidP="00044FAB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507F90" w:rsidRPr="00883F4B" w:rsidRDefault="00507F90" w:rsidP="00044FAB"/>
        </w:tc>
      </w:tr>
    </w:tbl>
    <w:p w:rsidR="00507F90" w:rsidRDefault="00340676" w:rsidP="00507F90">
      <w:pPr>
        <w:pStyle w:val="a0"/>
        <w:rPr>
          <w:lang w:val="x-none"/>
        </w:rPr>
      </w:pPr>
      <w:r>
        <w:rPr>
          <w:lang w:val="x-none" w:eastAsia="x-none"/>
        </w:rPr>
        <w:t>参考图</w:t>
      </w:r>
      <w:r>
        <w:rPr>
          <w:rFonts w:hint="eastAsia"/>
          <w:lang w:val="x-none"/>
        </w:rPr>
        <w:t>：</w:t>
      </w:r>
    </w:p>
    <w:p w:rsidR="00F44E5D" w:rsidRDefault="00F44E5D" w:rsidP="00507F90">
      <w:pPr>
        <w:pStyle w:val="a0"/>
        <w:rPr>
          <w:lang w:val="x-none"/>
        </w:rPr>
      </w:pPr>
      <w:r w:rsidRPr="00F44E5D">
        <w:rPr>
          <w:noProof/>
          <w:lang w:bidi="km-KH"/>
        </w:rPr>
        <w:drawing>
          <wp:inline distT="0" distB="0" distL="0" distR="0">
            <wp:extent cx="2024865" cy="3600000"/>
            <wp:effectExtent l="0" t="0" r="0" b="635"/>
            <wp:docPr id="32" name="图片 32" descr="D:\pilottery\trunkdev2.0\documents\02Requirement\彩票APP\UI设计图\一期设计图\个人中心\APP IOS--10-1-1输入原登录密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pilottery\trunkdev2.0\documents\02Requirement\彩票APP\UI设计图\一期设计图\个人中心\APP IOS--10-1-1输入原登录密码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x-none"/>
        </w:rPr>
        <w:t xml:space="preserve"> </w:t>
      </w:r>
      <w:r w:rsidRPr="00F44E5D">
        <w:rPr>
          <w:noProof/>
          <w:lang w:bidi="km-KH"/>
        </w:rPr>
        <w:drawing>
          <wp:inline distT="0" distB="0" distL="0" distR="0">
            <wp:extent cx="2024865" cy="3600000"/>
            <wp:effectExtent l="0" t="0" r="0" b="635"/>
            <wp:docPr id="33" name="图片 33" descr="D:\pilottery\trunkdev2.0\documents\02Requirement\彩票APP\UI设计图\一期设计图\个人中心\APP IOS--10-1-2输入手机验证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pilottery\trunkdev2.0\documents\02Requirement\彩票APP\UI设计图\一期设计图\个人中心\APP IOS--10-1-2输入手机验证码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E5D" w:rsidRPr="0060131C" w:rsidRDefault="00F44E5D" w:rsidP="00507F90">
      <w:pPr>
        <w:pStyle w:val="a0"/>
        <w:rPr>
          <w:lang w:val="x-none"/>
        </w:rPr>
      </w:pPr>
      <w:r w:rsidRPr="00F44E5D">
        <w:rPr>
          <w:noProof/>
          <w:lang w:bidi="km-KH"/>
        </w:rPr>
        <w:lastRenderedPageBreak/>
        <w:drawing>
          <wp:inline distT="0" distB="0" distL="0" distR="0">
            <wp:extent cx="2024865" cy="3600000"/>
            <wp:effectExtent l="0" t="0" r="0" b="635"/>
            <wp:docPr id="35" name="图片 35" descr="D:\pilottery\trunkdev2.0\documents\02Requirement\彩票APP\UI设计图\一期设计图\个人中心\APP IOS--10-1-4消息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pilottery\trunkdev2.0\documents\02Requirement\彩票APP\UI设计图\一期设计图\个人中心\APP IOS--10-1-4消息提示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F90" w:rsidRDefault="00507F90" w:rsidP="00E40ED7">
      <w:pPr>
        <w:pStyle w:val="3"/>
      </w:pPr>
      <w:r>
        <w:t>修改支付密码</w:t>
      </w:r>
      <w:r w:rsidR="00855D70">
        <w:rPr>
          <w:rFonts w:hint="eastAsia"/>
          <w:lang w:eastAsia="zh-CN"/>
        </w:rPr>
        <w:t>（二期）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507F90" w:rsidRPr="00883F4B" w:rsidTr="00044FAB">
        <w:tc>
          <w:tcPr>
            <w:tcW w:w="1384" w:type="dxa"/>
            <w:shd w:val="clear" w:color="auto" w:fill="D9D9D9"/>
            <w:vAlign w:val="center"/>
          </w:tcPr>
          <w:p w:rsidR="00507F90" w:rsidRPr="00883F4B" w:rsidRDefault="00507F90" w:rsidP="00044FAB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507F90" w:rsidRPr="00883F4B" w:rsidRDefault="001F65D3" w:rsidP="00044FAB">
            <w:pPr>
              <w:rPr>
                <w:iCs/>
              </w:rPr>
            </w:pPr>
            <w:r>
              <w:rPr>
                <w:rFonts w:hint="eastAsia"/>
                <w:iCs/>
              </w:rPr>
              <w:t>T041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507F90" w:rsidRPr="00883F4B" w:rsidRDefault="00507F90" w:rsidP="00044FAB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507F90" w:rsidRPr="00883F4B" w:rsidRDefault="00507F90" w:rsidP="00044FAB">
            <w:pPr>
              <w:rPr>
                <w:iCs/>
              </w:rPr>
            </w:pPr>
          </w:p>
        </w:tc>
      </w:tr>
      <w:tr w:rsidR="00507F90" w:rsidRPr="00883F4B" w:rsidTr="00044FAB">
        <w:tc>
          <w:tcPr>
            <w:tcW w:w="1384" w:type="dxa"/>
            <w:shd w:val="clear" w:color="auto" w:fill="D9D9D9"/>
            <w:vAlign w:val="center"/>
          </w:tcPr>
          <w:p w:rsidR="00507F90" w:rsidRPr="00883F4B" w:rsidRDefault="00507F90" w:rsidP="00044FAB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507F90" w:rsidRPr="00883F4B" w:rsidRDefault="00EA4178" w:rsidP="00044FAB">
            <w:pPr>
              <w:rPr>
                <w:iCs/>
              </w:rPr>
            </w:pPr>
            <w:r>
              <w:rPr>
                <w:iCs/>
              </w:rPr>
              <w:t>修改用户资金密码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507F90" w:rsidRPr="00883F4B" w:rsidRDefault="00507F90" w:rsidP="00044FAB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507F90" w:rsidRPr="00883F4B" w:rsidRDefault="00507F90" w:rsidP="00044FAB">
            <w:pPr>
              <w:rPr>
                <w:iCs/>
              </w:rPr>
            </w:pPr>
          </w:p>
        </w:tc>
      </w:tr>
      <w:tr w:rsidR="00507F90" w:rsidRPr="00883F4B" w:rsidTr="00044FAB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507F90" w:rsidRPr="00883F4B" w:rsidRDefault="00507F90" w:rsidP="00044FAB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507F90" w:rsidRPr="00883F4B" w:rsidRDefault="00EA4178" w:rsidP="00044FAB">
            <w:r>
              <w:t>用户的资金密码修改</w:t>
            </w:r>
            <w:r>
              <w:rPr>
                <w:rFonts w:hint="eastAsia"/>
              </w:rPr>
              <w:t>；</w:t>
            </w:r>
            <w:r>
              <w:t>存在两种情况</w:t>
            </w:r>
            <w:r>
              <w:rPr>
                <w:rFonts w:hint="eastAsia"/>
              </w:rPr>
              <w:t>：</w:t>
            </w:r>
            <w:r>
              <w:t>记得原支付密码</w:t>
            </w:r>
            <w:r>
              <w:rPr>
                <w:rFonts w:hint="eastAsia"/>
              </w:rPr>
              <w:t>和</w:t>
            </w:r>
            <w:r>
              <w:t>忘记原密码</w:t>
            </w:r>
          </w:p>
        </w:tc>
      </w:tr>
      <w:tr w:rsidR="00507F90" w:rsidRPr="00883F4B" w:rsidTr="00044FAB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507F90" w:rsidRPr="00883F4B" w:rsidRDefault="00507F90" w:rsidP="00044FAB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507F90" w:rsidRDefault="00545DA6" w:rsidP="00044FAB">
            <w:r>
              <w:t>步骤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</w:p>
          <w:p w:rsidR="00545DA6" w:rsidRDefault="00545DA6" w:rsidP="00813F78">
            <w:pPr>
              <w:pStyle w:val="a8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输入原支付密码</w:t>
            </w:r>
            <w:r>
              <w:rPr>
                <w:rFonts w:hint="eastAsia"/>
                <w:lang w:eastAsia="zh-CN"/>
              </w:rPr>
              <w:t>：</w:t>
            </w:r>
          </w:p>
          <w:p w:rsidR="00545DA6" w:rsidRDefault="00545DA6" w:rsidP="00813F78">
            <w:pPr>
              <w:pStyle w:val="a8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  <w:lang w:eastAsia="zh-CN"/>
              </w:rPr>
              <w:t>【下一步】：原支付密码输入正确，跳入步骤</w:t>
            </w:r>
            <w:r>
              <w:rPr>
                <w:rFonts w:hint="eastAsia"/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直接进行改交易密码；</w:t>
            </w:r>
          </w:p>
          <w:p w:rsidR="00545DA6" w:rsidRDefault="00545DA6" w:rsidP="00813F78">
            <w:pPr>
              <w:pStyle w:val="a8"/>
              <w:numPr>
                <w:ilvl w:val="0"/>
                <w:numId w:val="47"/>
              </w:numPr>
              <w:ind w:firstLineChars="0"/>
            </w:pPr>
            <w:r>
              <w:rPr>
                <w:lang w:eastAsia="zh-CN"/>
              </w:rPr>
              <w:t>忘记原密码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lang w:eastAsia="zh-CN"/>
              </w:rPr>
              <w:t>忘记原密码时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点击跳转至另一个页面进行重置密码</w:t>
            </w:r>
            <w:r>
              <w:rPr>
                <w:rFonts w:hint="eastAsia"/>
                <w:lang w:eastAsia="zh-CN"/>
              </w:rPr>
              <w:t>；</w:t>
            </w:r>
          </w:p>
          <w:p w:rsidR="00545DA6" w:rsidRDefault="00545DA6" w:rsidP="00545DA6">
            <w:r>
              <w:t>步骤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 w:rsidR="006733BA">
              <w:rPr>
                <w:rFonts w:hint="eastAsia"/>
              </w:rPr>
              <w:t>选择修改密码方式</w:t>
            </w:r>
          </w:p>
          <w:p w:rsidR="00545DA6" w:rsidRDefault="006733BA" w:rsidP="00813F78">
            <w:pPr>
              <w:pStyle w:val="a8"/>
              <w:numPr>
                <w:ilvl w:val="0"/>
                <w:numId w:val="48"/>
              </w:numPr>
              <w:ind w:firstLineChars="0"/>
            </w:pPr>
            <w:r>
              <w:rPr>
                <w:rFonts w:hint="eastAsia"/>
              </w:rPr>
              <w:t>身份验证</w:t>
            </w:r>
            <w:r>
              <w:rPr>
                <w:rFonts w:hint="eastAsia"/>
                <w:lang w:eastAsia="zh-CN"/>
              </w:rPr>
              <w:t>：</w:t>
            </w:r>
            <w:r w:rsidR="00D866B1">
              <w:rPr>
                <w:rFonts w:hint="eastAsia"/>
                <w:lang w:eastAsia="zh-CN"/>
              </w:rPr>
              <w:t>点击跳入身份验证页面；</w:t>
            </w:r>
          </w:p>
          <w:p w:rsidR="006733BA" w:rsidRDefault="006733BA" w:rsidP="00813F78">
            <w:pPr>
              <w:pStyle w:val="a8"/>
              <w:numPr>
                <w:ilvl w:val="0"/>
                <w:numId w:val="48"/>
              </w:numPr>
              <w:ind w:firstLineChars="0"/>
            </w:pPr>
            <w:r>
              <w:rPr>
                <w:rFonts w:hint="eastAsia"/>
              </w:rPr>
              <w:t>回答密保问题</w:t>
            </w:r>
            <w:r>
              <w:rPr>
                <w:rFonts w:hint="eastAsia"/>
                <w:lang w:eastAsia="zh-CN"/>
              </w:rPr>
              <w:t>：</w:t>
            </w:r>
            <w:r w:rsidR="00D866B1">
              <w:rPr>
                <w:rFonts w:hint="eastAsia"/>
                <w:lang w:eastAsia="zh-CN"/>
              </w:rPr>
              <w:t>点击跳入回答密保问题页面；</w:t>
            </w:r>
          </w:p>
          <w:p w:rsidR="00D866B1" w:rsidRDefault="00D866B1" w:rsidP="00D866B1">
            <w:r>
              <w:t>步骤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：根据上一步选择跳入相应页面</w:t>
            </w:r>
          </w:p>
          <w:p w:rsidR="00D866B1" w:rsidRDefault="00D866B1" w:rsidP="00813F78">
            <w:pPr>
              <w:pStyle w:val="a8"/>
              <w:numPr>
                <w:ilvl w:val="0"/>
                <w:numId w:val="49"/>
              </w:numPr>
              <w:ind w:firstLineChars="0"/>
            </w:pPr>
            <w:r>
              <w:t>身份份验证页</w:t>
            </w:r>
            <w:r>
              <w:rPr>
                <w:rFonts w:hint="eastAsia"/>
              </w:rPr>
              <w:t>：</w:t>
            </w:r>
          </w:p>
          <w:p w:rsidR="00D866B1" w:rsidRDefault="00D866B1" w:rsidP="00813F78">
            <w:pPr>
              <w:pStyle w:val="a8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</w:rPr>
              <w:t>真实姓名</w:t>
            </w:r>
            <w:r>
              <w:rPr>
                <w:rFonts w:hint="eastAsia"/>
                <w:lang w:eastAsia="zh-CN"/>
              </w:rPr>
              <w:t>：文本框输入；</w:t>
            </w:r>
          </w:p>
          <w:p w:rsidR="00D866B1" w:rsidRDefault="00D866B1" w:rsidP="00813F78">
            <w:pPr>
              <w:pStyle w:val="a8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</w:rPr>
              <w:t>身份证号码</w:t>
            </w:r>
            <w:r>
              <w:rPr>
                <w:rFonts w:hint="eastAsia"/>
                <w:lang w:eastAsia="zh-CN"/>
              </w:rPr>
              <w:t>：文本框输入；</w:t>
            </w:r>
          </w:p>
          <w:p w:rsidR="00D866B1" w:rsidRDefault="00D866B1" w:rsidP="00813F78">
            <w:pPr>
              <w:pStyle w:val="a8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  <w:lang w:eastAsia="zh-CN"/>
              </w:rPr>
              <w:lastRenderedPageBreak/>
              <w:t>【提交】：身份核对正确后</w:t>
            </w:r>
            <w:r w:rsidR="00E32E96">
              <w:rPr>
                <w:rFonts w:hint="eastAsia"/>
                <w:lang w:eastAsia="zh-CN"/>
              </w:rPr>
              <w:t>跳入下一步；</w:t>
            </w:r>
          </w:p>
          <w:p w:rsidR="00D866B1" w:rsidRDefault="00D866B1" w:rsidP="00813F78">
            <w:pPr>
              <w:pStyle w:val="a8"/>
              <w:numPr>
                <w:ilvl w:val="0"/>
                <w:numId w:val="49"/>
              </w:numPr>
              <w:ind w:firstLineChars="0"/>
            </w:pPr>
            <w:r>
              <w:t>回答密保问题页</w:t>
            </w:r>
            <w:r>
              <w:rPr>
                <w:rFonts w:hint="eastAsia"/>
              </w:rPr>
              <w:t>：</w:t>
            </w:r>
          </w:p>
          <w:p w:rsidR="00D866B1" w:rsidRDefault="00D866B1" w:rsidP="00813F78">
            <w:pPr>
              <w:pStyle w:val="a8"/>
              <w:numPr>
                <w:ilvl w:val="0"/>
                <w:numId w:val="51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问题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：</w:t>
            </w:r>
          </w:p>
          <w:p w:rsidR="00D866B1" w:rsidRDefault="00D866B1" w:rsidP="00813F78">
            <w:pPr>
              <w:pStyle w:val="a8"/>
              <w:numPr>
                <w:ilvl w:val="0"/>
                <w:numId w:val="51"/>
              </w:numPr>
              <w:ind w:firstLineChars="0"/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：</w:t>
            </w:r>
          </w:p>
          <w:p w:rsidR="00D866B1" w:rsidRDefault="00D866B1" w:rsidP="00813F78">
            <w:pPr>
              <w:pStyle w:val="a8"/>
              <w:numPr>
                <w:ilvl w:val="0"/>
                <w:numId w:val="51"/>
              </w:numPr>
              <w:ind w:firstLineChars="0"/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  <w:r>
              <w:rPr>
                <w:rFonts w:hint="eastAsia"/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：</w:t>
            </w:r>
          </w:p>
          <w:p w:rsidR="00D866B1" w:rsidRDefault="00D866B1" w:rsidP="00813F78">
            <w:pPr>
              <w:pStyle w:val="a8"/>
              <w:numPr>
                <w:ilvl w:val="0"/>
                <w:numId w:val="51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【提交】</w:t>
            </w:r>
            <w:r w:rsidR="00E32E96">
              <w:rPr>
                <w:rFonts w:hint="eastAsia"/>
                <w:lang w:eastAsia="zh-CN"/>
              </w:rPr>
              <w:t>：问题回答正确后跳入下一步；</w:t>
            </w:r>
          </w:p>
          <w:p w:rsidR="007D0240" w:rsidRDefault="007D0240" w:rsidP="00CB0C03">
            <w:r>
              <w:t>步骤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：修改密码页面</w:t>
            </w:r>
          </w:p>
          <w:p w:rsidR="00CB0C03" w:rsidRDefault="00101C17" w:rsidP="00813F78">
            <w:pPr>
              <w:pStyle w:val="a8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新的支付密码</w:t>
            </w:r>
            <w:r>
              <w:rPr>
                <w:rFonts w:hint="eastAsia"/>
                <w:lang w:eastAsia="zh-CN"/>
              </w:rPr>
              <w:t>：设置新的支付密码</w:t>
            </w:r>
            <w:r>
              <w:rPr>
                <w:rFonts w:hint="eastAsia"/>
                <w:lang w:eastAsia="zh-CN"/>
              </w:rPr>
              <w:t>6-</w:t>
            </w:r>
            <w:r>
              <w:rPr>
                <w:lang w:eastAsia="zh-CN"/>
              </w:rPr>
              <w:t>10</w:t>
            </w:r>
            <w:r>
              <w:rPr>
                <w:lang w:eastAsia="zh-CN"/>
              </w:rPr>
              <w:t>位数字</w:t>
            </w:r>
            <w:r>
              <w:rPr>
                <w:rFonts w:hint="eastAsia"/>
                <w:lang w:eastAsia="zh-CN"/>
              </w:rPr>
              <w:t>；</w:t>
            </w:r>
          </w:p>
          <w:p w:rsidR="00101C17" w:rsidRDefault="00101C17" w:rsidP="00813F78">
            <w:pPr>
              <w:pStyle w:val="a8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再次确认密码</w:t>
            </w:r>
            <w:r>
              <w:rPr>
                <w:rFonts w:hint="eastAsia"/>
                <w:lang w:eastAsia="zh-CN"/>
              </w:rPr>
              <w:t>：</w:t>
            </w:r>
          </w:p>
          <w:p w:rsidR="007D0240" w:rsidRPr="00B77EE6" w:rsidRDefault="00101C17" w:rsidP="00813F78">
            <w:pPr>
              <w:pStyle w:val="a8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  <w:lang w:eastAsia="zh-CN"/>
              </w:rPr>
              <w:t>【提交】两次输入密码一致，提交成功，修改密码成功；</w:t>
            </w:r>
          </w:p>
        </w:tc>
      </w:tr>
      <w:tr w:rsidR="00507F90" w:rsidRPr="00883F4B" w:rsidTr="00044FAB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507F90" w:rsidRPr="00883F4B" w:rsidRDefault="00507F90" w:rsidP="00044FAB">
            <w:r w:rsidRPr="00883F4B">
              <w:rPr>
                <w:rFonts w:hint="eastAsia"/>
              </w:rPr>
              <w:lastRenderedPageBreak/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507F90" w:rsidRPr="00883F4B" w:rsidRDefault="00101C17" w:rsidP="00044FAB">
            <w:r>
              <w:t>修改密码成功</w:t>
            </w:r>
            <w:r>
              <w:rPr>
                <w:rFonts w:hint="eastAsia"/>
              </w:rPr>
              <w:t>！</w:t>
            </w:r>
          </w:p>
        </w:tc>
      </w:tr>
      <w:tr w:rsidR="00507F90" w:rsidRPr="00883F4B" w:rsidTr="00044FAB">
        <w:tc>
          <w:tcPr>
            <w:tcW w:w="1384" w:type="dxa"/>
            <w:shd w:val="clear" w:color="auto" w:fill="D9D9D9"/>
            <w:vAlign w:val="center"/>
          </w:tcPr>
          <w:p w:rsidR="00507F90" w:rsidRPr="00883F4B" w:rsidRDefault="00507F90" w:rsidP="00044FAB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0D4042" w:rsidRDefault="000D4042" w:rsidP="000D4042">
            <w:pPr>
              <w:pStyle w:val="a8"/>
              <w:numPr>
                <w:ilvl w:val="0"/>
                <w:numId w:val="52"/>
              </w:numPr>
              <w:ind w:firstLineChars="0"/>
            </w:pPr>
            <w:r>
              <w:rPr>
                <w:rFonts w:hint="eastAsia"/>
              </w:rPr>
              <w:t>输入原密码时，验证密码是否正确，正确则跳转至步骤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，直接修改密码；输入错误提示“原密码输入错误，请核对后再输入”当输入错误密码超过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次，当日不可再进行修改密码功能；</w:t>
            </w:r>
          </w:p>
          <w:p w:rsidR="000D4042" w:rsidRDefault="000D4042" w:rsidP="000D4042">
            <w:pPr>
              <w:pStyle w:val="a8"/>
              <w:numPr>
                <w:ilvl w:val="0"/>
                <w:numId w:val="52"/>
              </w:numPr>
              <w:ind w:firstLineChars="0"/>
            </w:pPr>
            <w:r>
              <w:t>身份验证信息输入时</w:t>
            </w:r>
            <w:r>
              <w:rPr>
                <w:rFonts w:hint="eastAsia"/>
                <w:lang w:eastAsia="zh-CN"/>
              </w:rPr>
              <w:t>，</w:t>
            </w:r>
            <w:r>
              <w:t>需与用户第一次身份验证时输入的身份信息一致</w:t>
            </w:r>
            <w:r>
              <w:rPr>
                <w:rFonts w:hint="eastAsia"/>
                <w:lang w:eastAsia="zh-CN"/>
              </w:rPr>
              <w:t>，</w:t>
            </w:r>
            <w:r>
              <w:t>当输入正确时</w:t>
            </w:r>
            <w:r>
              <w:rPr>
                <w:rFonts w:hint="eastAsia"/>
                <w:lang w:eastAsia="zh-CN"/>
              </w:rPr>
              <w:t>，</w:t>
            </w:r>
            <w:r>
              <w:t>跳转至步骤</w:t>
            </w:r>
            <w:r>
              <w:rPr>
                <w:rFonts w:hint="eastAsia"/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，修改密码；输入错误时，提示“身份信息输入错误，请重新输入”，输入错误超过</w:t>
            </w:r>
            <w:r>
              <w:rPr>
                <w:rFonts w:hint="eastAsia"/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次，身份信息被锁定；当日不可使用；</w:t>
            </w:r>
          </w:p>
          <w:p w:rsidR="000D4042" w:rsidRDefault="000D4042" w:rsidP="000D4042">
            <w:pPr>
              <w:pStyle w:val="a8"/>
              <w:numPr>
                <w:ilvl w:val="0"/>
                <w:numId w:val="52"/>
              </w:numPr>
              <w:ind w:firstLineChars="0"/>
            </w:pPr>
            <w:r>
              <w:rPr>
                <w:lang w:eastAsia="zh-CN"/>
              </w:rPr>
              <w:t>回答密保问题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所有题目回答正确直接跳转至步骤</w:t>
            </w:r>
            <w:r>
              <w:rPr>
                <w:rFonts w:hint="eastAsia"/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，修改密码；回答错误，提示“密保问题回答错误，请确认后提交”；回答错误</w:t>
            </w:r>
            <w:r>
              <w:rPr>
                <w:rFonts w:hint="eastAsia"/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次，当日不可再使用；</w:t>
            </w:r>
          </w:p>
          <w:p w:rsidR="00507F90" w:rsidRPr="000D4042" w:rsidRDefault="000D4042" w:rsidP="000D4042">
            <w:pPr>
              <w:pStyle w:val="a8"/>
              <w:numPr>
                <w:ilvl w:val="0"/>
                <w:numId w:val="52"/>
              </w:numPr>
              <w:ind w:firstLineChars="0"/>
              <w:rPr>
                <w:noProof/>
                <w:szCs w:val="21"/>
              </w:rPr>
            </w:pPr>
            <w:r>
              <w:rPr>
                <w:rFonts w:hint="eastAsia"/>
              </w:rPr>
              <w:t>修改密码时，两次输入一致时，即修改密码成功；当两次输入不一致的时候，提示“两次密码输入不一致，请确认后提交”</w:t>
            </w:r>
          </w:p>
        </w:tc>
      </w:tr>
      <w:tr w:rsidR="00507F90" w:rsidRPr="00883F4B" w:rsidTr="00044FAB">
        <w:tc>
          <w:tcPr>
            <w:tcW w:w="1384" w:type="dxa"/>
            <w:shd w:val="clear" w:color="auto" w:fill="D9D9D9"/>
            <w:vAlign w:val="center"/>
          </w:tcPr>
          <w:p w:rsidR="00507F90" w:rsidRPr="00883F4B" w:rsidRDefault="00507F90" w:rsidP="00044FAB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507F90" w:rsidRPr="000D4042" w:rsidRDefault="000D4042" w:rsidP="00044FAB">
            <w:pPr>
              <w:rPr>
                <w:b/>
                <w:iCs/>
              </w:rPr>
            </w:pPr>
            <w:r>
              <w:rPr>
                <w:bCs/>
                <w:iCs/>
              </w:rPr>
              <w:t>每个步骤输入的信息均为必填项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当该页面的信息未填写完全时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页面按钮置灰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不可用</w:t>
            </w:r>
            <w:r>
              <w:rPr>
                <w:rFonts w:hint="eastAsia"/>
                <w:bCs/>
                <w:iCs/>
              </w:rPr>
              <w:t>；当信息填写完成后，按钮变为可用状态；</w:t>
            </w:r>
          </w:p>
        </w:tc>
      </w:tr>
      <w:tr w:rsidR="00507F90" w:rsidRPr="00883F4B" w:rsidTr="00044FAB">
        <w:tc>
          <w:tcPr>
            <w:tcW w:w="1384" w:type="dxa"/>
            <w:shd w:val="clear" w:color="auto" w:fill="D9D9D9"/>
            <w:vAlign w:val="center"/>
          </w:tcPr>
          <w:p w:rsidR="00507F90" w:rsidRPr="00883F4B" w:rsidRDefault="00507F90" w:rsidP="00044FAB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BB1B80" w:rsidRPr="00883F4B" w:rsidRDefault="000D4042" w:rsidP="000D4042">
            <w:r>
              <w:t>无</w:t>
            </w:r>
          </w:p>
        </w:tc>
      </w:tr>
    </w:tbl>
    <w:p w:rsidR="00340676" w:rsidRDefault="00340676" w:rsidP="00340676">
      <w:r>
        <w:t>参考图</w:t>
      </w:r>
      <w:r>
        <w:rPr>
          <w:rFonts w:hint="eastAsia"/>
        </w:rPr>
        <w:t>：</w:t>
      </w:r>
    </w:p>
    <w:p w:rsidR="00340676" w:rsidRDefault="00340676" w:rsidP="00340676"/>
    <w:p w:rsidR="00F20448" w:rsidRDefault="00F20448" w:rsidP="00E40ED7">
      <w:pPr>
        <w:pStyle w:val="3"/>
      </w:pPr>
      <w:r>
        <w:t>修改密保问题</w:t>
      </w:r>
      <w:r w:rsidR="00855D70">
        <w:rPr>
          <w:rFonts w:hint="eastAsia"/>
          <w:lang w:eastAsia="zh-CN"/>
        </w:rPr>
        <w:t>（二期）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F20448" w:rsidRPr="00883F4B" w:rsidTr="006641DA">
        <w:tc>
          <w:tcPr>
            <w:tcW w:w="1384" w:type="dxa"/>
            <w:shd w:val="clear" w:color="auto" w:fill="D9D9D9"/>
            <w:vAlign w:val="center"/>
          </w:tcPr>
          <w:p w:rsidR="00F20448" w:rsidRPr="00883F4B" w:rsidRDefault="00F20448" w:rsidP="006641DA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F20448" w:rsidRPr="00883F4B" w:rsidRDefault="001F65D3" w:rsidP="006641DA">
            <w:pPr>
              <w:rPr>
                <w:iCs/>
              </w:rPr>
            </w:pPr>
            <w:r>
              <w:rPr>
                <w:rFonts w:hint="eastAsia"/>
                <w:iCs/>
              </w:rPr>
              <w:t>T042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F20448" w:rsidRPr="00883F4B" w:rsidRDefault="00F20448" w:rsidP="006641DA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F20448" w:rsidRPr="00883F4B" w:rsidRDefault="00F20448" w:rsidP="006641DA">
            <w:pPr>
              <w:rPr>
                <w:iCs/>
              </w:rPr>
            </w:pPr>
          </w:p>
        </w:tc>
      </w:tr>
      <w:tr w:rsidR="00F20448" w:rsidRPr="00883F4B" w:rsidTr="006641DA">
        <w:tc>
          <w:tcPr>
            <w:tcW w:w="1384" w:type="dxa"/>
            <w:shd w:val="clear" w:color="auto" w:fill="D9D9D9"/>
            <w:vAlign w:val="center"/>
          </w:tcPr>
          <w:p w:rsidR="00F20448" w:rsidRPr="00883F4B" w:rsidRDefault="00F20448" w:rsidP="006641DA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F20448" w:rsidRPr="00883F4B" w:rsidRDefault="00FD4A65" w:rsidP="006641DA">
            <w:pPr>
              <w:rPr>
                <w:iCs/>
              </w:rPr>
            </w:pPr>
            <w:r>
              <w:rPr>
                <w:iCs/>
              </w:rPr>
              <w:t>修改密保问题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F20448" w:rsidRPr="00883F4B" w:rsidRDefault="00F20448" w:rsidP="006641DA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F20448" w:rsidRPr="00883F4B" w:rsidRDefault="00F20448" w:rsidP="006641DA">
            <w:pPr>
              <w:rPr>
                <w:iCs/>
              </w:rPr>
            </w:pPr>
          </w:p>
        </w:tc>
      </w:tr>
      <w:tr w:rsidR="00F20448" w:rsidRPr="00883F4B" w:rsidTr="006641DA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F20448" w:rsidRPr="00883F4B" w:rsidRDefault="00F20448" w:rsidP="006641DA">
            <w:r w:rsidRPr="00883F4B">
              <w:rPr>
                <w:rFonts w:hint="eastAsia"/>
              </w:rPr>
              <w:lastRenderedPageBreak/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F20448" w:rsidRPr="00883F4B" w:rsidRDefault="00FD4A65" w:rsidP="006641DA">
            <w:r>
              <w:t>修改已设置的密保问题</w:t>
            </w:r>
          </w:p>
        </w:tc>
      </w:tr>
      <w:tr w:rsidR="00F20448" w:rsidRPr="00883F4B" w:rsidTr="006641DA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F20448" w:rsidRPr="00883F4B" w:rsidRDefault="00F20448" w:rsidP="006641DA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4A782A" w:rsidRDefault="004A782A" w:rsidP="004A782A">
            <w:r>
              <w:t>步骤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</w:p>
          <w:p w:rsidR="00F20448" w:rsidRDefault="00FD4A65" w:rsidP="00813F78">
            <w:pPr>
              <w:pStyle w:val="a8"/>
              <w:numPr>
                <w:ilvl w:val="0"/>
                <w:numId w:val="53"/>
              </w:numPr>
              <w:ind w:firstLineChars="0"/>
            </w:pPr>
            <w:r>
              <w:t>回答原密保问题</w:t>
            </w:r>
            <w:r>
              <w:rPr>
                <w:rFonts w:hint="eastAsia"/>
                <w:lang w:eastAsia="zh-CN"/>
              </w:rPr>
              <w:t>：</w:t>
            </w:r>
          </w:p>
          <w:p w:rsidR="00D24D65" w:rsidRDefault="00D24D65" w:rsidP="00813F78">
            <w:pPr>
              <w:pStyle w:val="a8"/>
              <w:numPr>
                <w:ilvl w:val="0"/>
                <w:numId w:val="53"/>
              </w:numPr>
              <w:ind w:firstLineChars="0"/>
            </w:pPr>
            <w:r>
              <w:rPr>
                <w:rFonts w:hint="eastAsia"/>
                <w:lang w:eastAsia="zh-CN"/>
              </w:rPr>
              <w:t>【提交】</w:t>
            </w:r>
            <w:r w:rsidR="004A782A">
              <w:rPr>
                <w:rFonts w:hint="eastAsia"/>
                <w:lang w:eastAsia="zh-CN"/>
              </w:rPr>
              <w:t>：原问题回答正确，跳转至步骤</w:t>
            </w:r>
            <w:r w:rsidR="004A782A">
              <w:rPr>
                <w:rFonts w:hint="eastAsia"/>
                <w:lang w:eastAsia="zh-CN"/>
              </w:rPr>
              <w:t>3</w:t>
            </w:r>
            <w:r w:rsidR="004A782A">
              <w:rPr>
                <w:rFonts w:hint="eastAsia"/>
                <w:lang w:eastAsia="zh-CN"/>
              </w:rPr>
              <w:t>；</w:t>
            </w:r>
          </w:p>
          <w:p w:rsidR="00D24D65" w:rsidRDefault="00D24D65" w:rsidP="00813F78">
            <w:pPr>
              <w:pStyle w:val="a8"/>
              <w:numPr>
                <w:ilvl w:val="0"/>
                <w:numId w:val="53"/>
              </w:numPr>
              <w:ind w:firstLineChars="0"/>
            </w:pPr>
            <w:r>
              <w:rPr>
                <w:lang w:eastAsia="zh-CN"/>
              </w:rPr>
              <w:t>忘记答案</w:t>
            </w:r>
            <w:r>
              <w:rPr>
                <w:rFonts w:hint="eastAsia"/>
                <w:lang w:eastAsia="zh-CN"/>
              </w:rPr>
              <w:t>：点击</w:t>
            </w:r>
            <w:r w:rsidR="004A782A">
              <w:rPr>
                <w:rFonts w:hint="eastAsia"/>
                <w:lang w:eastAsia="zh-CN"/>
              </w:rPr>
              <w:t>跳转下一个验证页面；</w:t>
            </w:r>
          </w:p>
          <w:p w:rsidR="004A782A" w:rsidRDefault="004A782A" w:rsidP="004A782A">
            <w:r>
              <w:t>步骤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</w:p>
          <w:p w:rsidR="004A782A" w:rsidRDefault="004A782A" w:rsidP="00813F78">
            <w:pPr>
              <w:pStyle w:val="a8"/>
              <w:numPr>
                <w:ilvl w:val="0"/>
                <w:numId w:val="54"/>
              </w:numPr>
              <w:ind w:firstLineChars="0"/>
            </w:pPr>
            <w:r>
              <w:rPr>
                <w:rFonts w:hint="eastAsia"/>
              </w:rPr>
              <w:t>输入支付密码</w:t>
            </w:r>
            <w:r>
              <w:rPr>
                <w:rFonts w:hint="eastAsia"/>
                <w:lang w:eastAsia="zh-CN"/>
              </w:rPr>
              <w:t>：忘记密保问题后需要通过支付密码来修改密保问题</w:t>
            </w:r>
          </w:p>
          <w:p w:rsidR="004A782A" w:rsidRDefault="004A782A" w:rsidP="00813F78">
            <w:pPr>
              <w:pStyle w:val="a8"/>
              <w:numPr>
                <w:ilvl w:val="0"/>
                <w:numId w:val="54"/>
              </w:numPr>
              <w:ind w:firstLineChars="0"/>
            </w:pPr>
            <w:r>
              <w:rPr>
                <w:rFonts w:hint="eastAsia"/>
                <w:lang w:eastAsia="zh-CN"/>
              </w:rPr>
              <w:t>【提交】：正确输入支付密码后跳转至步骤</w:t>
            </w:r>
            <w:r>
              <w:rPr>
                <w:rFonts w:hint="eastAsia"/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；</w:t>
            </w:r>
          </w:p>
          <w:p w:rsidR="004A782A" w:rsidRDefault="004A782A" w:rsidP="004A782A">
            <w:r>
              <w:t>步骤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</w:p>
          <w:p w:rsidR="004A782A" w:rsidRDefault="004A782A" w:rsidP="00813F78">
            <w:pPr>
              <w:pStyle w:val="a8"/>
              <w:numPr>
                <w:ilvl w:val="0"/>
                <w:numId w:val="55"/>
              </w:numPr>
              <w:ind w:firstLineChars="0"/>
            </w:pPr>
            <w:r>
              <w:rPr>
                <w:rFonts w:hint="eastAsia"/>
              </w:rPr>
              <w:t>问题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：跳入该页面时，系统随机分配三个问题并附带几个选择答案；</w:t>
            </w:r>
          </w:p>
          <w:p w:rsidR="004A782A" w:rsidRDefault="004A782A" w:rsidP="00813F78">
            <w:pPr>
              <w:pStyle w:val="a8"/>
              <w:numPr>
                <w:ilvl w:val="0"/>
                <w:numId w:val="55"/>
              </w:numPr>
              <w:ind w:firstLineChars="0"/>
            </w:pPr>
            <w:r>
              <w:rPr>
                <w:lang w:eastAsia="zh-CN"/>
              </w:rPr>
              <w:t>问题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：</w:t>
            </w:r>
          </w:p>
          <w:p w:rsidR="004A782A" w:rsidRDefault="004A782A" w:rsidP="00813F78">
            <w:pPr>
              <w:pStyle w:val="a8"/>
              <w:numPr>
                <w:ilvl w:val="0"/>
                <w:numId w:val="55"/>
              </w:numPr>
              <w:ind w:firstLineChars="0"/>
            </w:pPr>
            <w:r>
              <w:rPr>
                <w:lang w:eastAsia="zh-CN"/>
              </w:rPr>
              <w:t>问题</w:t>
            </w:r>
            <w:r>
              <w:rPr>
                <w:rFonts w:hint="eastAsia"/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：</w:t>
            </w:r>
          </w:p>
          <w:p w:rsidR="004A782A" w:rsidRPr="00B77EE6" w:rsidRDefault="004A782A" w:rsidP="00813F78">
            <w:pPr>
              <w:pStyle w:val="a8"/>
              <w:numPr>
                <w:ilvl w:val="0"/>
                <w:numId w:val="55"/>
              </w:numPr>
              <w:ind w:firstLineChars="0"/>
            </w:pPr>
            <w:r>
              <w:rPr>
                <w:rFonts w:hint="eastAsia"/>
                <w:lang w:eastAsia="zh-CN"/>
              </w:rPr>
              <w:t>【提交】：设置完密保问题提交，修改成功；</w:t>
            </w:r>
          </w:p>
        </w:tc>
      </w:tr>
      <w:tr w:rsidR="00F20448" w:rsidRPr="00883F4B" w:rsidTr="006641DA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F20448" w:rsidRPr="00883F4B" w:rsidRDefault="00F20448" w:rsidP="006641DA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F20448" w:rsidRPr="00883F4B" w:rsidRDefault="004A782A" w:rsidP="006641DA">
            <w:r>
              <w:t>密保问题修改成功</w:t>
            </w:r>
            <w:r>
              <w:rPr>
                <w:rFonts w:hint="eastAsia"/>
              </w:rPr>
              <w:t>！</w:t>
            </w:r>
          </w:p>
        </w:tc>
      </w:tr>
      <w:tr w:rsidR="00F20448" w:rsidRPr="00883F4B" w:rsidTr="006641DA">
        <w:tc>
          <w:tcPr>
            <w:tcW w:w="1384" w:type="dxa"/>
            <w:shd w:val="clear" w:color="auto" w:fill="D9D9D9"/>
            <w:vAlign w:val="center"/>
          </w:tcPr>
          <w:p w:rsidR="00F20448" w:rsidRPr="00883F4B" w:rsidRDefault="00F20448" w:rsidP="006641DA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4C369E" w:rsidRDefault="004C369E" w:rsidP="004C369E">
            <w:r>
              <w:t>1.</w:t>
            </w:r>
            <w:r>
              <w:rPr>
                <w:rFonts w:hint="eastAsia"/>
              </w:rPr>
              <w:t>回答原问题时，答案是否正确，正确则跳转至步骤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，直接修改密保问题；输入错误提示“答案错误，请核对后再提交”当回答错误超过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次，当日不可再进行修改密保问题功能；</w:t>
            </w:r>
          </w:p>
          <w:p w:rsidR="00F20448" w:rsidRPr="00FE4DC0" w:rsidRDefault="004C369E" w:rsidP="004C369E">
            <w:pPr>
              <w:rPr>
                <w:noProof/>
                <w:szCs w:val="21"/>
              </w:rPr>
            </w:pPr>
            <w:r>
              <w:rPr>
                <w:rFonts w:hint="eastAsia"/>
                <w:lang w:val="x-none"/>
              </w:rPr>
              <w:t>2.</w:t>
            </w:r>
            <w:r>
              <w:rPr>
                <w:rFonts w:hint="eastAsia"/>
                <w:lang w:val="x-none"/>
              </w:rPr>
              <w:t>输入支付密码成功后，直接跳转修改密保问题；支付密码输入错误提示“密码输入错误，请重新输入”，输入错误超过</w:t>
            </w:r>
            <w:r>
              <w:rPr>
                <w:rFonts w:hint="eastAsia"/>
                <w:lang w:val="x-none"/>
              </w:rPr>
              <w:t>3</w:t>
            </w:r>
            <w:r>
              <w:rPr>
                <w:rFonts w:hint="eastAsia"/>
                <w:lang w:val="x-none"/>
              </w:rPr>
              <w:t>次后，当日不可再使用该功能；</w:t>
            </w:r>
          </w:p>
        </w:tc>
      </w:tr>
      <w:tr w:rsidR="00F20448" w:rsidRPr="00883F4B" w:rsidTr="006641DA">
        <w:tc>
          <w:tcPr>
            <w:tcW w:w="1384" w:type="dxa"/>
            <w:shd w:val="clear" w:color="auto" w:fill="D9D9D9"/>
            <w:vAlign w:val="center"/>
          </w:tcPr>
          <w:p w:rsidR="00F20448" w:rsidRPr="00883F4B" w:rsidRDefault="00F20448" w:rsidP="006641DA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F20448" w:rsidRPr="00883F4B" w:rsidRDefault="000D4042" w:rsidP="006641DA">
            <w:pPr>
              <w:rPr>
                <w:bCs/>
                <w:iCs/>
              </w:rPr>
            </w:pPr>
            <w:r>
              <w:rPr>
                <w:bCs/>
                <w:iCs/>
              </w:rPr>
              <w:t>每个步骤输入的信息均为必填项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当该页面的信息未填写完全时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页面按钮置灰</w:t>
            </w:r>
            <w:r>
              <w:rPr>
                <w:rFonts w:hint="eastAsia"/>
                <w:bCs/>
                <w:iCs/>
              </w:rPr>
              <w:t>，</w:t>
            </w:r>
            <w:r>
              <w:rPr>
                <w:bCs/>
                <w:iCs/>
              </w:rPr>
              <w:t>不可用</w:t>
            </w:r>
            <w:r>
              <w:rPr>
                <w:rFonts w:hint="eastAsia"/>
                <w:bCs/>
                <w:iCs/>
              </w:rPr>
              <w:t>；当信息填写完成后，按钮变为可用状态；</w:t>
            </w:r>
          </w:p>
        </w:tc>
      </w:tr>
      <w:tr w:rsidR="00F20448" w:rsidRPr="00883F4B" w:rsidTr="006641DA">
        <w:tc>
          <w:tcPr>
            <w:tcW w:w="1384" w:type="dxa"/>
            <w:shd w:val="clear" w:color="auto" w:fill="D9D9D9"/>
            <w:vAlign w:val="center"/>
          </w:tcPr>
          <w:p w:rsidR="00F20448" w:rsidRPr="00883F4B" w:rsidRDefault="00F20448" w:rsidP="006641DA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F20448" w:rsidRPr="008E210C" w:rsidRDefault="004C369E" w:rsidP="006641DA">
            <w:pPr>
              <w:rPr>
                <w:lang w:val="x-none"/>
              </w:rPr>
            </w:pPr>
            <w:r>
              <w:rPr>
                <w:lang w:val="x-none"/>
              </w:rPr>
              <w:t>无</w:t>
            </w:r>
          </w:p>
        </w:tc>
      </w:tr>
    </w:tbl>
    <w:p w:rsidR="00F20448" w:rsidRDefault="00340676" w:rsidP="00F20448">
      <w:pPr>
        <w:pStyle w:val="a0"/>
        <w:rPr>
          <w:lang w:val="x-none" w:eastAsia="x-none"/>
        </w:rPr>
      </w:pPr>
      <w:r>
        <w:rPr>
          <w:lang w:val="x-none" w:eastAsia="x-none"/>
        </w:rPr>
        <w:t>参考图</w:t>
      </w:r>
      <w:r>
        <w:rPr>
          <w:rFonts w:hint="eastAsia"/>
          <w:lang w:val="x-none"/>
        </w:rPr>
        <w:t>：</w:t>
      </w:r>
    </w:p>
    <w:p w:rsidR="00340676" w:rsidRPr="00F20448" w:rsidRDefault="00340676" w:rsidP="00F20448">
      <w:pPr>
        <w:pStyle w:val="a0"/>
        <w:rPr>
          <w:lang w:val="x-none" w:eastAsia="x-none"/>
        </w:rPr>
      </w:pPr>
    </w:p>
    <w:p w:rsidR="008E210C" w:rsidRDefault="008E210C" w:rsidP="00E40ED7">
      <w:pPr>
        <w:pStyle w:val="3"/>
      </w:pPr>
      <w:r>
        <w:t>推送和</w:t>
      </w:r>
      <w:r w:rsidR="00340676">
        <w:t>提醒</w:t>
      </w:r>
      <w:r w:rsidR="00855D70">
        <w:rPr>
          <w:rFonts w:hint="eastAsia"/>
          <w:lang w:eastAsia="zh-CN"/>
        </w:rPr>
        <w:t>（二期）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8E210C" w:rsidRPr="00883F4B" w:rsidTr="00BE2E82">
        <w:tc>
          <w:tcPr>
            <w:tcW w:w="1384" w:type="dxa"/>
            <w:shd w:val="clear" w:color="auto" w:fill="D9D9D9"/>
            <w:vAlign w:val="center"/>
          </w:tcPr>
          <w:p w:rsidR="008E210C" w:rsidRPr="00883F4B" w:rsidRDefault="008E210C" w:rsidP="00BE2E82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8E210C" w:rsidRPr="00883F4B" w:rsidRDefault="001F65D3" w:rsidP="00BE2E82">
            <w:pPr>
              <w:rPr>
                <w:iCs/>
              </w:rPr>
            </w:pPr>
            <w:r>
              <w:rPr>
                <w:rFonts w:hint="eastAsia"/>
                <w:iCs/>
              </w:rPr>
              <w:t>T043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8E210C" w:rsidRPr="00883F4B" w:rsidRDefault="008E210C" w:rsidP="00BE2E82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8E210C" w:rsidRPr="00883F4B" w:rsidRDefault="008E210C" w:rsidP="00BE2E82">
            <w:pPr>
              <w:rPr>
                <w:iCs/>
              </w:rPr>
            </w:pPr>
          </w:p>
        </w:tc>
      </w:tr>
      <w:tr w:rsidR="008E210C" w:rsidRPr="00883F4B" w:rsidTr="00BE2E82">
        <w:tc>
          <w:tcPr>
            <w:tcW w:w="1384" w:type="dxa"/>
            <w:shd w:val="clear" w:color="auto" w:fill="D9D9D9"/>
            <w:vAlign w:val="center"/>
          </w:tcPr>
          <w:p w:rsidR="008E210C" w:rsidRPr="00883F4B" w:rsidRDefault="008E210C" w:rsidP="00BE2E82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8E210C" w:rsidRPr="00883F4B" w:rsidRDefault="00BE2E82" w:rsidP="00BE2E82">
            <w:pPr>
              <w:rPr>
                <w:iCs/>
              </w:rPr>
            </w:pPr>
            <w:r>
              <w:rPr>
                <w:iCs/>
              </w:rPr>
              <w:t>系统推送和提醒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8E210C" w:rsidRPr="00883F4B" w:rsidRDefault="008E210C" w:rsidP="00BE2E82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8E210C" w:rsidRPr="00883F4B" w:rsidRDefault="008E210C" w:rsidP="00BE2E82">
            <w:pPr>
              <w:rPr>
                <w:iCs/>
              </w:rPr>
            </w:pPr>
          </w:p>
        </w:tc>
      </w:tr>
      <w:tr w:rsidR="008E210C" w:rsidRPr="00883F4B" w:rsidTr="00BE2E82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8E210C" w:rsidRPr="00883F4B" w:rsidRDefault="008E210C" w:rsidP="00BE2E82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8E210C" w:rsidRPr="00883F4B" w:rsidRDefault="00BE2E82" w:rsidP="00BE2E82">
            <w:r>
              <w:t>系统中消息的推送和提醒</w:t>
            </w:r>
          </w:p>
        </w:tc>
      </w:tr>
      <w:tr w:rsidR="008E210C" w:rsidRPr="00883F4B" w:rsidTr="00BE2E82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8E210C" w:rsidRPr="00883F4B" w:rsidRDefault="008E210C" w:rsidP="00BE2E82">
            <w:r w:rsidRPr="00883F4B">
              <w:rPr>
                <w:rFonts w:hint="eastAsia"/>
              </w:rPr>
              <w:lastRenderedPageBreak/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8E210C" w:rsidRDefault="005109E5" w:rsidP="005109E5">
            <w:pPr>
              <w:pStyle w:val="a8"/>
              <w:numPr>
                <w:ilvl w:val="0"/>
                <w:numId w:val="56"/>
              </w:numPr>
              <w:ind w:firstLineChars="0"/>
            </w:pPr>
            <w:r>
              <w:t>中奖推送</w:t>
            </w:r>
            <w:r>
              <w:rPr>
                <w:rFonts w:hint="eastAsia"/>
                <w:lang w:eastAsia="zh-CN"/>
              </w:rPr>
              <w:t>：开关按钮；</w:t>
            </w:r>
          </w:p>
          <w:p w:rsidR="005109E5" w:rsidRDefault="005109E5" w:rsidP="005109E5">
            <w:pPr>
              <w:pStyle w:val="a8"/>
              <w:numPr>
                <w:ilvl w:val="0"/>
                <w:numId w:val="56"/>
              </w:numPr>
              <w:ind w:firstLineChars="0"/>
            </w:pPr>
            <w:r>
              <w:t>开奖推送</w:t>
            </w:r>
            <w:r>
              <w:rPr>
                <w:rFonts w:hint="eastAsia"/>
                <w:lang w:eastAsia="zh-CN"/>
              </w:rPr>
              <w:t>：开关按钮；</w:t>
            </w:r>
          </w:p>
          <w:p w:rsidR="005109E5" w:rsidRPr="00B77EE6" w:rsidRDefault="005109E5" w:rsidP="005109E5">
            <w:pPr>
              <w:pStyle w:val="a8"/>
              <w:numPr>
                <w:ilvl w:val="0"/>
                <w:numId w:val="56"/>
              </w:numPr>
              <w:ind w:firstLineChars="0"/>
            </w:pPr>
            <w:r>
              <w:t>购彩提醒</w:t>
            </w:r>
            <w:r>
              <w:rPr>
                <w:rFonts w:hint="eastAsia"/>
                <w:lang w:eastAsia="zh-CN"/>
              </w:rPr>
              <w:t>：开关按钮；</w:t>
            </w:r>
          </w:p>
        </w:tc>
      </w:tr>
      <w:tr w:rsidR="008E210C" w:rsidRPr="00883F4B" w:rsidTr="00BE2E82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8E210C" w:rsidRPr="00883F4B" w:rsidRDefault="008E210C" w:rsidP="00BE2E82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8E210C" w:rsidRPr="00883F4B" w:rsidRDefault="00B64BEC" w:rsidP="00BE2E82">
            <w:r>
              <w:t>无</w:t>
            </w:r>
          </w:p>
        </w:tc>
      </w:tr>
      <w:tr w:rsidR="008E210C" w:rsidRPr="00883F4B" w:rsidTr="00BE2E82">
        <w:tc>
          <w:tcPr>
            <w:tcW w:w="1384" w:type="dxa"/>
            <w:shd w:val="clear" w:color="auto" w:fill="D9D9D9"/>
            <w:vAlign w:val="center"/>
          </w:tcPr>
          <w:p w:rsidR="008E210C" w:rsidRPr="00883F4B" w:rsidRDefault="008E210C" w:rsidP="00BE2E82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8E210C" w:rsidRPr="00FE4DC0" w:rsidRDefault="008E210C" w:rsidP="00BE2E82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无</w:t>
            </w:r>
          </w:p>
        </w:tc>
      </w:tr>
      <w:tr w:rsidR="008E210C" w:rsidRPr="00883F4B" w:rsidTr="00BE2E82">
        <w:tc>
          <w:tcPr>
            <w:tcW w:w="1384" w:type="dxa"/>
            <w:shd w:val="clear" w:color="auto" w:fill="D9D9D9"/>
            <w:vAlign w:val="center"/>
          </w:tcPr>
          <w:p w:rsidR="008E210C" w:rsidRPr="00883F4B" w:rsidRDefault="008E210C" w:rsidP="00BE2E82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8E210C" w:rsidRPr="00883F4B" w:rsidRDefault="008E210C" w:rsidP="00BE2E82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无</w:t>
            </w:r>
          </w:p>
        </w:tc>
      </w:tr>
      <w:tr w:rsidR="008E210C" w:rsidRPr="00883F4B" w:rsidTr="00BE2E82">
        <w:tc>
          <w:tcPr>
            <w:tcW w:w="1384" w:type="dxa"/>
            <w:shd w:val="clear" w:color="auto" w:fill="D9D9D9"/>
            <w:vAlign w:val="center"/>
          </w:tcPr>
          <w:p w:rsidR="008E210C" w:rsidRPr="00883F4B" w:rsidRDefault="008E210C" w:rsidP="00BE2E82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8E210C" w:rsidRPr="00883F4B" w:rsidRDefault="00B64BEC" w:rsidP="00BE2E82">
            <w:r>
              <w:t>无</w:t>
            </w:r>
          </w:p>
        </w:tc>
      </w:tr>
    </w:tbl>
    <w:p w:rsidR="008E210C" w:rsidRPr="008E210C" w:rsidRDefault="008E210C" w:rsidP="008E210C">
      <w:pPr>
        <w:pStyle w:val="a0"/>
        <w:rPr>
          <w:lang w:val="x-none" w:eastAsia="x-none"/>
        </w:rPr>
      </w:pPr>
    </w:p>
    <w:p w:rsidR="00B64BEC" w:rsidRDefault="00B64BEC" w:rsidP="00E40ED7">
      <w:pPr>
        <w:pStyle w:val="4"/>
      </w:pPr>
      <w:r>
        <w:t>中奖推送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B64BEC" w:rsidRPr="00883F4B" w:rsidTr="00BF6D23"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B64BEC" w:rsidRPr="00883F4B" w:rsidRDefault="001F65D3" w:rsidP="00BF6D23">
            <w:pPr>
              <w:rPr>
                <w:iCs/>
              </w:rPr>
            </w:pPr>
            <w:r>
              <w:rPr>
                <w:rFonts w:hint="eastAsia"/>
                <w:iCs/>
              </w:rPr>
              <w:t>T044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B64BEC" w:rsidRPr="00883F4B" w:rsidRDefault="00B64BEC" w:rsidP="00BF6D23">
            <w:pPr>
              <w:rPr>
                <w:iCs/>
              </w:rPr>
            </w:pPr>
          </w:p>
        </w:tc>
      </w:tr>
      <w:tr w:rsidR="00B64BEC" w:rsidRPr="00883F4B" w:rsidTr="00BF6D23"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B64BEC" w:rsidRPr="00883F4B" w:rsidRDefault="00B64BEC" w:rsidP="00BF6D23">
            <w:pPr>
              <w:rPr>
                <w:iCs/>
              </w:rPr>
            </w:pPr>
            <w:r>
              <w:rPr>
                <w:iCs/>
              </w:rPr>
              <w:t>游戏中奖推送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B64BEC" w:rsidRPr="00883F4B" w:rsidRDefault="00B64BEC" w:rsidP="00BF6D23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B64BEC" w:rsidRPr="00883F4B" w:rsidRDefault="00B64BEC" w:rsidP="00BF6D23">
            <w:pPr>
              <w:rPr>
                <w:iCs/>
              </w:rPr>
            </w:pPr>
          </w:p>
        </w:tc>
      </w:tr>
      <w:tr w:rsidR="00B64BEC" w:rsidRPr="00883F4B" w:rsidTr="00BF6D23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B64BEC" w:rsidRPr="00883F4B" w:rsidRDefault="00B64BEC" w:rsidP="00BF6D23">
            <w:r>
              <w:t>游戏中奖推送</w:t>
            </w:r>
          </w:p>
        </w:tc>
      </w:tr>
      <w:tr w:rsidR="00B64BEC" w:rsidRPr="00883F4B" w:rsidTr="00BF6D23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B64BEC" w:rsidRDefault="00B64BEC" w:rsidP="00B64BEC">
            <w:pPr>
              <w:pStyle w:val="a8"/>
              <w:numPr>
                <w:ilvl w:val="0"/>
                <w:numId w:val="57"/>
              </w:numPr>
              <w:ind w:firstLineChars="0"/>
            </w:pPr>
            <w:r>
              <w:t>游戏名称</w:t>
            </w:r>
            <w:r>
              <w:rPr>
                <w:rFonts w:hint="eastAsia"/>
                <w:lang w:eastAsia="zh-CN"/>
              </w:rPr>
              <w:t>：</w:t>
            </w:r>
          </w:p>
          <w:p w:rsidR="00B64BEC" w:rsidRDefault="00B64BEC" w:rsidP="00B64BEC">
            <w:pPr>
              <w:pStyle w:val="a8"/>
              <w:numPr>
                <w:ilvl w:val="0"/>
                <w:numId w:val="57"/>
              </w:numPr>
              <w:ind w:firstLineChars="0"/>
            </w:pPr>
            <w:r>
              <w:t>开奖频率</w:t>
            </w:r>
            <w:r>
              <w:rPr>
                <w:rFonts w:hint="eastAsia"/>
                <w:lang w:eastAsia="zh-CN"/>
              </w:rPr>
              <w:t>：</w:t>
            </w:r>
          </w:p>
          <w:p w:rsidR="00B64BEC" w:rsidRPr="00B77EE6" w:rsidRDefault="00B64BEC" w:rsidP="00B64BEC">
            <w:pPr>
              <w:pStyle w:val="a8"/>
              <w:numPr>
                <w:ilvl w:val="0"/>
                <w:numId w:val="57"/>
              </w:numPr>
              <w:ind w:firstLineChars="0"/>
            </w:pPr>
            <w:r>
              <w:t>开关按钮</w:t>
            </w:r>
            <w:r>
              <w:rPr>
                <w:rFonts w:hint="eastAsia"/>
                <w:lang w:eastAsia="zh-CN"/>
              </w:rPr>
              <w:t>：</w:t>
            </w:r>
          </w:p>
        </w:tc>
      </w:tr>
      <w:tr w:rsidR="00B64BEC" w:rsidRPr="00883F4B" w:rsidTr="00BF6D23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B64BEC" w:rsidRPr="00883F4B" w:rsidRDefault="004C369E" w:rsidP="00BF6D23">
            <w:r>
              <w:rPr>
                <w:rFonts w:hint="eastAsia"/>
              </w:rPr>
              <w:t>无</w:t>
            </w:r>
          </w:p>
        </w:tc>
      </w:tr>
      <w:tr w:rsidR="00B64BEC" w:rsidRPr="00883F4B" w:rsidTr="00BF6D23"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B64BEC" w:rsidRPr="00FE4DC0" w:rsidRDefault="00B64BEC" w:rsidP="00BF6D23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无</w:t>
            </w:r>
          </w:p>
        </w:tc>
      </w:tr>
      <w:tr w:rsidR="00B64BEC" w:rsidRPr="00883F4B" w:rsidTr="00BF6D23"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B64BEC" w:rsidRPr="00883F4B" w:rsidRDefault="00B64BEC" w:rsidP="00BF6D23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无</w:t>
            </w:r>
          </w:p>
        </w:tc>
      </w:tr>
      <w:tr w:rsidR="00B64BEC" w:rsidRPr="00883F4B" w:rsidTr="00BF6D23">
        <w:tc>
          <w:tcPr>
            <w:tcW w:w="1384" w:type="dxa"/>
            <w:shd w:val="clear" w:color="auto" w:fill="D9D9D9"/>
            <w:vAlign w:val="center"/>
          </w:tcPr>
          <w:p w:rsidR="00B64BEC" w:rsidRPr="00883F4B" w:rsidRDefault="00B64BEC" w:rsidP="00BF6D23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B64BEC" w:rsidRPr="00883F4B" w:rsidRDefault="00B64BEC" w:rsidP="00BF6D23">
            <w:r>
              <w:t>无</w:t>
            </w:r>
          </w:p>
        </w:tc>
      </w:tr>
    </w:tbl>
    <w:p w:rsidR="00B64BEC" w:rsidRPr="00B64BEC" w:rsidRDefault="00B64BEC" w:rsidP="00B64BEC">
      <w:pPr>
        <w:pStyle w:val="a0"/>
        <w:rPr>
          <w:lang w:val="x-none" w:eastAsia="x-none"/>
        </w:rPr>
      </w:pPr>
    </w:p>
    <w:p w:rsidR="00340676" w:rsidRDefault="00340676" w:rsidP="00E40ED7">
      <w:pPr>
        <w:pStyle w:val="3"/>
      </w:pPr>
      <w:r>
        <w:t>关于</w:t>
      </w:r>
      <w:r w:rsidR="00855D70">
        <w:rPr>
          <w:rFonts w:hint="eastAsia"/>
          <w:lang w:eastAsia="zh-CN"/>
        </w:rPr>
        <w:t>（二期）</w:t>
      </w:r>
    </w:p>
    <w:tbl>
      <w:tblPr>
        <w:tblW w:w="87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4"/>
        <w:gridCol w:w="2505"/>
        <w:gridCol w:w="1860"/>
        <w:gridCol w:w="2997"/>
      </w:tblGrid>
      <w:tr w:rsidR="00340676" w:rsidRPr="00883F4B" w:rsidTr="00BE2E82">
        <w:tc>
          <w:tcPr>
            <w:tcW w:w="1384" w:type="dxa"/>
            <w:shd w:val="clear" w:color="auto" w:fill="D9D9D9"/>
            <w:vAlign w:val="center"/>
          </w:tcPr>
          <w:p w:rsidR="00340676" w:rsidRPr="00883F4B" w:rsidRDefault="00340676" w:rsidP="00BE2E82">
            <w:r w:rsidRPr="00883F4B">
              <w:rPr>
                <w:rFonts w:hint="eastAsia"/>
              </w:rPr>
              <w:t>功能点编号</w:t>
            </w:r>
          </w:p>
        </w:tc>
        <w:tc>
          <w:tcPr>
            <w:tcW w:w="2505" w:type="dxa"/>
            <w:vAlign w:val="center"/>
          </w:tcPr>
          <w:p w:rsidR="00340676" w:rsidRPr="00883F4B" w:rsidRDefault="001F65D3" w:rsidP="00BE2E82">
            <w:pPr>
              <w:rPr>
                <w:iCs/>
              </w:rPr>
            </w:pPr>
            <w:r>
              <w:rPr>
                <w:rFonts w:hint="eastAsia"/>
                <w:iCs/>
              </w:rPr>
              <w:t>T045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340676" w:rsidRPr="00883F4B" w:rsidRDefault="00340676" w:rsidP="00BE2E82">
            <w:r w:rsidRPr="00883F4B">
              <w:rPr>
                <w:rFonts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2997" w:type="dxa"/>
            <w:vAlign w:val="center"/>
          </w:tcPr>
          <w:p w:rsidR="00340676" w:rsidRPr="00883F4B" w:rsidRDefault="00340676" w:rsidP="00BE2E82">
            <w:pPr>
              <w:rPr>
                <w:iCs/>
              </w:rPr>
            </w:pPr>
          </w:p>
        </w:tc>
      </w:tr>
      <w:tr w:rsidR="00340676" w:rsidRPr="00883F4B" w:rsidTr="00BE2E82">
        <w:tc>
          <w:tcPr>
            <w:tcW w:w="1384" w:type="dxa"/>
            <w:shd w:val="clear" w:color="auto" w:fill="D9D9D9"/>
            <w:vAlign w:val="center"/>
          </w:tcPr>
          <w:p w:rsidR="00340676" w:rsidRPr="00883F4B" w:rsidRDefault="00340676" w:rsidP="00BE2E82">
            <w:r w:rsidRPr="00883F4B">
              <w:rPr>
                <w:rFonts w:hint="eastAsia"/>
              </w:rPr>
              <w:t>功能点名称</w:t>
            </w:r>
          </w:p>
        </w:tc>
        <w:tc>
          <w:tcPr>
            <w:tcW w:w="2505" w:type="dxa"/>
            <w:vAlign w:val="center"/>
          </w:tcPr>
          <w:p w:rsidR="00340676" w:rsidRPr="00883F4B" w:rsidRDefault="00B64BEC" w:rsidP="00BE2E82">
            <w:pPr>
              <w:rPr>
                <w:iCs/>
              </w:rPr>
            </w:pPr>
            <w:r>
              <w:rPr>
                <w:iCs/>
              </w:rPr>
              <w:t>软件版本说明</w:t>
            </w:r>
          </w:p>
        </w:tc>
        <w:tc>
          <w:tcPr>
            <w:tcW w:w="1860" w:type="dxa"/>
            <w:shd w:val="clear" w:color="auto" w:fill="D9D9D9"/>
            <w:vAlign w:val="center"/>
          </w:tcPr>
          <w:p w:rsidR="00340676" w:rsidRPr="00883F4B" w:rsidRDefault="00340676" w:rsidP="00BE2E82">
            <w:pPr>
              <w:rPr>
                <w:iCs/>
              </w:rPr>
            </w:pPr>
            <w:r w:rsidRPr="00883F4B">
              <w:rPr>
                <w:rFonts w:hint="eastAsia"/>
                <w:iCs/>
              </w:rPr>
              <w:t>优先级</w:t>
            </w:r>
          </w:p>
        </w:tc>
        <w:tc>
          <w:tcPr>
            <w:tcW w:w="2997" w:type="dxa"/>
            <w:vAlign w:val="center"/>
          </w:tcPr>
          <w:p w:rsidR="00340676" w:rsidRPr="00883F4B" w:rsidRDefault="00340676" w:rsidP="00BE2E82">
            <w:pPr>
              <w:rPr>
                <w:iCs/>
              </w:rPr>
            </w:pPr>
          </w:p>
        </w:tc>
      </w:tr>
      <w:tr w:rsidR="00340676" w:rsidRPr="00883F4B" w:rsidTr="00BE2E82">
        <w:trPr>
          <w:trHeight w:val="390"/>
        </w:trPr>
        <w:tc>
          <w:tcPr>
            <w:tcW w:w="1384" w:type="dxa"/>
            <w:shd w:val="clear" w:color="auto" w:fill="D9D9D9"/>
            <w:vAlign w:val="center"/>
          </w:tcPr>
          <w:p w:rsidR="00340676" w:rsidRPr="00883F4B" w:rsidRDefault="00340676" w:rsidP="00BE2E82">
            <w:r w:rsidRPr="00883F4B">
              <w:rPr>
                <w:rFonts w:hint="eastAsia"/>
              </w:rPr>
              <w:t>功能描述</w:t>
            </w:r>
          </w:p>
        </w:tc>
        <w:tc>
          <w:tcPr>
            <w:tcW w:w="7362" w:type="dxa"/>
            <w:gridSpan w:val="3"/>
            <w:vAlign w:val="center"/>
          </w:tcPr>
          <w:p w:rsidR="00340676" w:rsidRPr="00883F4B" w:rsidRDefault="00B64BEC" w:rsidP="00BE2E82">
            <w:r>
              <w:t>软件版本说明</w:t>
            </w:r>
          </w:p>
        </w:tc>
      </w:tr>
      <w:tr w:rsidR="00340676" w:rsidRPr="00883F4B" w:rsidTr="00BE2E82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340676" w:rsidRPr="00883F4B" w:rsidRDefault="00340676" w:rsidP="00BE2E82">
            <w:r w:rsidRPr="00883F4B">
              <w:rPr>
                <w:rFonts w:hint="eastAsia"/>
              </w:rPr>
              <w:lastRenderedPageBreak/>
              <w:t>输入</w:t>
            </w:r>
          </w:p>
        </w:tc>
        <w:tc>
          <w:tcPr>
            <w:tcW w:w="7362" w:type="dxa"/>
            <w:gridSpan w:val="3"/>
            <w:vAlign w:val="center"/>
          </w:tcPr>
          <w:p w:rsidR="00340676" w:rsidRDefault="00B64BEC" w:rsidP="00B64BEC">
            <w:pPr>
              <w:pStyle w:val="a8"/>
              <w:numPr>
                <w:ilvl w:val="0"/>
                <w:numId w:val="58"/>
              </w:numPr>
              <w:ind w:firstLineChars="0"/>
            </w:pPr>
            <w:r>
              <w:t>App</w:t>
            </w:r>
            <w:r>
              <w:t>图标</w:t>
            </w:r>
          </w:p>
          <w:p w:rsidR="00B64BEC" w:rsidRDefault="00B64BEC" w:rsidP="00B64BEC">
            <w:pPr>
              <w:pStyle w:val="a8"/>
              <w:numPr>
                <w:ilvl w:val="0"/>
                <w:numId w:val="58"/>
              </w:numPr>
              <w:ind w:firstLineChars="0"/>
            </w:pPr>
            <w:r>
              <w:t>软件版本号</w:t>
            </w:r>
          </w:p>
          <w:p w:rsidR="00B64BEC" w:rsidRDefault="00B64BEC" w:rsidP="00B64BEC">
            <w:pPr>
              <w:pStyle w:val="a8"/>
              <w:numPr>
                <w:ilvl w:val="0"/>
                <w:numId w:val="58"/>
              </w:numPr>
              <w:ind w:firstLineChars="0"/>
            </w:pPr>
            <w:r>
              <w:t>版权归属</w:t>
            </w:r>
            <w:r>
              <w:rPr>
                <w:rFonts w:hint="eastAsia"/>
                <w:lang w:eastAsia="zh-CN"/>
              </w:rPr>
              <w:t>：</w:t>
            </w:r>
          </w:p>
          <w:p w:rsidR="00B64BEC" w:rsidRDefault="00B64BEC" w:rsidP="00B64BEC">
            <w:pPr>
              <w:pStyle w:val="a8"/>
              <w:numPr>
                <w:ilvl w:val="0"/>
                <w:numId w:val="58"/>
              </w:numPr>
              <w:ind w:firstLineChars="0"/>
            </w:pPr>
            <w:r>
              <w:t>声明</w:t>
            </w:r>
            <w:r>
              <w:rPr>
                <w:rFonts w:hint="eastAsia"/>
                <w:lang w:eastAsia="zh-CN"/>
              </w:rPr>
              <w:t>：</w:t>
            </w:r>
          </w:p>
          <w:p w:rsidR="00B64BEC" w:rsidRPr="00B77EE6" w:rsidRDefault="00B64BEC" w:rsidP="00B64BEC">
            <w:pPr>
              <w:pStyle w:val="a8"/>
              <w:numPr>
                <w:ilvl w:val="0"/>
                <w:numId w:val="58"/>
              </w:numPr>
              <w:ind w:firstLineChars="0"/>
            </w:pPr>
            <w:r>
              <w:rPr>
                <w:lang w:eastAsia="zh-CN"/>
              </w:rPr>
              <w:t>客服电话</w:t>
            </w:r>
            <w:r>
              <w:rPr>
                <w:rFonts w:hint="eastAsia"/>
                <w:lang w:eastAsia="zh-CN"/>
              </w:rPr>
              <w:t>：</w:t>
            </w:r>
          </w:p>
        </w:tc>
      </w:tr>
      <w:tr w:rsidR="00340676" w:rsidRPr="00883F4B" w:rsidTr="00BE2E82">
        <w:trPr>
          <w:trHeight w:val="420"/>
        </w:trPr>
        <w:tc>
          <w:tcPr>
            <w:tcW w:w="1384" w:type="dxa"/>
            <w:shd w:val="clear" w:color="auto" w:fill="D9D9D9"/>
            <w:vAlign w:val="center"/>
          </w:tcPr>
          <w:p w:rsidR="00340676" w:rsidRPr="00883F4B" w:rsidRDefault="00340676" w:rsidP="00BE2E82">
            <w:r w:rsidRPr="00883F4B">
              <w:rPr>
                <w:rFonts w:hint="eastAsia"/>
              </w:rPr>
              <w:t>输出</w:t>
            </w:r>
          </w:p>
        </w:tc>
        <w:tc>
          <w:tcPr>
            <w:tcW w:w="7362" w:type="dxa"/>
            <w:gridSpan w:val="3"/>
            <w:vAlign w:val="center"/>
          </w:tcPr>
          <w:p w:rsidR="00340676" w:rsidRPr="00883F4B" w:rsidRDefault="00B64BEC" w:rsidP="00BE2E82">
            <w:r>
              <w:t>无</w:t>
            </w:r>
          </w:p>
        </w:tc>
      </w:tr>
      <w:tr w:rsidR="00340676" w:rsidRPr="00883F4B" w:rsidTr="00BE2E82">
        <w:tc>
          <w:tcPr>
            <w:tcW w:w="1384" w:type="dxa"/>
            <w:shd w:val="clear" w:color="auto" w:fill="D9D9D9"/>
            <w:vAlign w:val="center"/>
          </w:tcPr>
          <w:p w:rsidR="00340676" w:rsidRPr="00883F4B" w:rsidRDefault="00340676" w:rsidP="00BE2E82">
            <w:r w:rsidRPr="00883F4B">
              <w:rPr>
                <w:rFonts w:hint="eastAsia"/>
              </w:rPr>
              <w:t>异常情况</w:t>
            </w:r>
          </w:p>
        </w:tc>
        <w:tc>
          <w:tcPr>
            <w:tcW w:w="7362" w:type="dxa"/>
            <w:gridSpan w:val="3"/>
            <w:vAlign w:val="center"/>
          </w:tcPr>
          <w:p w:rsidR="00340676" w:rsidRPr="00FE4DC0" w:rsidRDefault="00340676" w:rsidP="00BE2E82">
            <w:pPr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无</w:t>
            </w:r>
          </w:p>
        </w:tc>
      </w:tr>
      <w:tr w:rsidR="00340676" w:rsidRPr="00883F4B" w:rsidTr="00BE2E82">
        <w:tc>
          <w:tcPr>
            <w:tcW w:w="1384" w:type="dxa"/>
            <w:shd w:val="clear" w:color="auto" w:fill="D9D9D9"/>
            <w:vAlign w:val="center"/>
          </w:tcPr>
          <w:p w:rsidR="00340676" w:rsidRPr="00883F4B" w:rsidRDefault="00340676" w:rsidP="00BE2E82">
            <w:r w:rsidRPr="00883F4B">
              <w:rPr>
                <w:rFonts w:hint="eastAsia"/>
              </w:rPr>
              <w:t>约束条件</w:t>
            </w:r>
          </w:p>
        </w:tc>
        <w:tc>
          <w:tcPr>
            <w:tcW w:w="7362" w:type="dxa"/>
            <w:gridSpan w:val="3"/>
            <w:vAlign w:val="center"/>
          </w:tcPr>
          <w:p w:rsidR="00340676" w:rsidRPr="00883F4B" w:rsidRDefault="00340676" w:rsidP="00BE2E82">
            <w:pPr>
              <w:rPr>
                <w:bCs/>
                <w:iCs/>
              </w:rPr>
            </w:pPr>
            <w:r>
              <w:rPr>
                <w:rFonts w:hint="eastAsia"/>
                <w:bCs/>
                <w:iCs/>
              </w:rPr>
              <w:t>无</w:t>
            </w:r>
          </w:p>
        </w:tc>
      </w:tr>
      <w:tr w:rsidR="00340676" w:rsidRPr="00883F4B" w:rsidTr="00BE2E82">
        <w:tc>
          <w:tcPr>
            <w:tcW w:w="1384" w:type="dxa"/>
            <w:shd w:val="clear" w:color="auto" w:fill="D9D9D9"/>
            <w:vAlign w:val="center"/>
          </w:tcPr>
          <w:p w:rsidR="00340676" w:rsidRPr="00883F4B" w:rsidRDefault="00340676" w:rsidP="00BE2E82">
            <w:r w:rsidRPr="00883F4B">
              <w:rPr>
                <w:rFonts w:hint="eastAsia"/>
              </w:rPr>
              <w:t>其它说明</w:t>
            </w:r>
          </w:p>
        </w:tc>
        <w:tc>
          <w:tcPr>
            <w:tcW w:w="7362" w:type="dxa"/>
            <w:gridSpan w:val="3"/>
            <w:vAlign w:val="center"/>
          </w:tcPr>
          <w:p w:rsidR="00340676" w:rsidRPr="00883F4B" w:rsidRDefault="00B64BEC" w:rsidP="00BE2E82">
            <w:r>
              <w:t>无</w:t>
            </w:r>
          </w:p>
        </w:tc>
      </w:tr>
    </w:tbl>
    <w:p w:rsidR="00340676" w:rsidRPr="00340676" w:rsidRDefault="00340676" w:rsidP="00340676">
      <w:pPr>
        <w:pStyle w:val="a0"/>
        <w:rPr>
          <w:lang w:val="x-none" w:eastAsia="x-none"/>
        </w:rPr>
      </w:pPr>
    </w:p>
    <w:sectPr w:rsidR="00340676" w:rsidRPr="00340676" w:rsidSect="00AE0F6D">
      <w:pgSz w:w="11906" w:h="16838"/>
      <w:pgMar w:top="1440" w:right="707" w:bottom="993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B13D0" w:rsidRDefault="00DB13D0">
      <w:pPr>
        <w:spacing w:before="0" w:after="0"/>
      </w:pPr>
      <w:r>
        <w:separator/>
      </w:r>
    </w:p>
  </w:endnote>
  <w:endnote w:type="continuationSeparator" w:id="0">
    <w:p w:rsidR="00DB13D0" w:rsidRDefault="00DB13D0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F1547" w:rsidRDefault="002F1547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 w:rsidR="00C77C18" w:rsidRPr="00C77C18">
      <w:rPr>
        <w:noProof/>
        <w:lang w:val="zh-CN"/>
      </w:rPr>
      <w:t>21</w:t>
    </w:r>
    <w:r>
      <w:rPr>
        <w:noProof/>
        <w:lang w:val="zh-CN"/>
      </w:rPr>
      <w:fldChar w:fldCharType="end"/>
    </w:r>
  </w:p>
  <w:p w:rsidR="002F1547" w:rsidRDefault="002F1547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B13D0" w:rsidRDefault="00DB13D0">
      <w:pPr>
        <w:spacing w:before="0" w:after="0"/>
      </w:pPr>
      <w:r>
        <w:separator/>
      </w:r>
    </w:p>
  </w:footnote>
  <w:footnote w:type="continuationSeparator" w:id="0">
    <w:p w:rsidR="00DB13D0" w:rsidRDefault="00DB13D0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F1547" w:rsidRDefault="002F1547" w:rsidP="007955CD">
    <w:pPr>
      <w:pStyle w:val="a4"/>
    </w:pPr>
    <w:r>
      <w:rPr>
        <w:rFonts w:hint="eastAsia"/>
      </w:rPr>
      <w:t>华彩</w:t>
    </w:r>
    <w:r>
      <w:t>控股有限</w:t>
    </w:r>
    <w:r>
      <w:rPr>
        <w:rFonts w:hint="eastAsia"/>
      </w:rPr>
      <w:t>公司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C57FD7"/>
    <w:multiLevelType w:val="hybridMultilevel"/>
    <w:tmpl w:val="698CB258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2855FA0"/>
    <w:multiLevelType w:val="hybridMultilevel"/>
    <w:tmpl w:val="7206DF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38D7A28"/>
    <w:multiLevelType w:val="hybridMultilevel"/>
    <w:tmpl w:val="484013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9541166"/>
    <w:multiLevelType w:val="hybridMultilevel"/>
    <w:tmpl w:val="4B3C8C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0C5B2E16"/>
    <w:multiLevelType w:val="hybridMultilevel"/>
    <w:tmpl w:val="128AAA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0E1E45A1"/>
    <w:multiLevelType w:val="hybridMultilevel"/>
    <w:tmpl w:val="CD48C692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0FF67F25"/>
    <w:multiLevelType w:val="multilevel"/>
    <w:tmpl w:val="7F94D9E6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eastAsia="宋体" w:hint="eastAsia"/>
        <w:b/>
        <w:i w:val="0"/>
        <w:sz w:val="32"/>
        <w:szCs w:val="32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eastAsia="宋体" w:hint="eastAsia"/>
        <w:b/>
        <w:i w:val="0"/>
        <w:sz w:val="32"/>
        <w:szCs w:val="32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  <w:color w:val="auto"/>
        <w:sz w:val="28"/>
        <w:szCs w:val="28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>
    <w:nsid w:val="11F93DB6"/>
    <w:multiLevelType w:val="hybridMultilevel"/>
    <w:tmpl w:val="65608F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133E5F71"/>
    <w:multiLevelType w:val="hybridMultilevel"/>
    <w:tmpl w:val="8C867240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14873D1B"/>
    <w:multiLevelType w:val="hybridMultilevel"/>
    <w:tmpl w:val="E2845C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155F1081"/>
    <w:multiLevelType w:val="hybridMultilevel"/>
    <w:tmpl w:val="4170B27E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18077A19"/>
    <w:multiLevelType w:val="hybridMultilevel"/>
    <w:tmpl w:val="AD4A8A26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>
    <w:nsid w:val="193256C7"/>
    <w:multiLevelType w:val="hybridMultilevel"/>
    <w:tmpl w:val="B85C287A"/>
    <w:lvl w:ilvl="0" w:tplc="04090005">
      <w:start w:val="1"/>
      <w:numFmt w:val="bullet"/>
      <w:lvlText w:val=""/>
      <w:lvlJc w:val="left"/>
      <w:pPr>
        <w:ind w:left="105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7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4" w:hanging="420"/>
      </w:pPr>
      <w:rPr>
        <w:rFonts w:ascii="Wingdings" w:hAnsi="Wingdings" w:hint="default"/>
      </w:rPr>
    </w:lvl>
  </w:abstractNum>
  <w:abstractNum w:abstractNumId="13">
    <w:nsid w:val="1D020C78"/>
    <w:multiLevelType w:val="hybridMultilevel"/>
    <w:tmpl w:val="0F1878CA"/>
    <w:lvl w:ilvl="0" w:tplc="04090005">
      <w:start w:val="1"/>
      <w:numFmt w:val="bullet"/>
      <w:lvlText w:val=""/>
      <w:lvlJc w:val="left"/>
      <w:pPr>
        <w:ind w:left="105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7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4" w:hanging="420"/>
      </w:pPr>
      <w:rPr>
        <w:rFonts w:ascii="Wingdings" w:hAnsi="Wingdings" w:hint="default"/>
      </w:rPr>
    </w:lvl>
  </w:abstractNum>
  <w:abstractNum w:abstractNumId="14">
    <w:nsid w:val="1D520DD0"/>
    <w:multiLevelType w:val="hybridMultilevel"/>
    <w:tmpl w:val="2132DD86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1E153FC1"/>
    <w:multiLevelType w:val="hybridMultilevel"/>
    <w:tmpl w:val="354AE5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1E5C5B80"/>
    <w:multiLevelType w:val="hybridMultilevel"/>
    <w:tmpl w:val="20F84B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1E612242"/>
    <w:multiLevelType w:val="hybridMultilevel"/>
    <w:tmpl w:val="B9324C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25C6476B"/>
    <w:multiLevelType w:val="hybridMultilevel"/>
    <w:tmpl w:val="5C4A020A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26110258"/>
    <w:multiLevelType w:val="hybridMultilevel"/>
    <w:tmpl w:val="3BE4F064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>
    <w:nsid w:val="27120EF0"/>
    <w:multiLevelType w:val="hybridMultilevel"/>
    <w:tmpl w:val="0C3A69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27A46F3E"/>
    <w:multiLevelType w:val="hybridMultilevel"/>
    <w:tmpl w:val="E0BAD59A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>
    <w:nsid w:val="27E528A0"/>
    <w:multiLevelType w:val="hybridMultilevel"/>
    <w:tmpl w:val="84644E2E"/>
    <w:lvl w:ilvl="0" w:tplc="04090005">
      <w:start w:val="1"/>
      <w:numFmt w:val="bullet"/>
      <w:lvlText w:val=""/>
      <w:lvlJc w:val="left"/>
      <w:pPr>
        <w:ind w:left="105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7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4" w:hanging="420"/>
      </w:pPr>
      <w:rPr>
        <w:rFonts w:ascii="Wingdings" w:hAnsi="Wingdings" w:hint="default"/>
      </w:rPr>
    </w:lvl>
  </w:abstractNum>
  <w:abstractNum w:abstractNumId="23">
    <w:nsid w:val="283B28C2"/>
    <w:multiLevelType w:val="hybridMultilevel"/>
    <w:tmpl w:val="538ED4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294E5BAF"/>
    <w:multiLevelType w:val="hybridMultilevel"/>
    <w:tmpl w:val="2D64A8D0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>
    <w:nsid w:val="2AEF5570"/>
    <w:multiLevelType w:val="hybridMultilevel"/>
    <w:tmpl w:val="0436C9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2C0C0B89"/>
    <w:multiLevelType w:val="hybridMultilevel"/>
    <w:tmpl w:val="6FCEA6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2C5901CE"/>
    <w:multiLevelType w:val="hybridMultilevel"/>
    <w:tmpl w:val="B0D2EE3A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>
    <w:nsid w:val="2E401168"/>
    <w:multiLevelType w:val="hybridMultilevel"/>
    <w:tmpl w:val="0518A932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>
    <w:nsid w:val="3366003B"/>
    <w:multiLevelType w:val="hybridMultilevel"/>
    <w:tmpl w:val="EB00EE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337E32F8"/>
    <w:multiLevelType w:val="hybridMultilevel"/>
    <w:tmpl w:val="54E435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33C65FD5"/>
    <w:multiLevelType w:val="hybridMultilevel"/>
    <w:tmpl w:val="622CAD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35A067BF"/>
    <w:multiLevelType w:val="hybridMultilevel"/>
    <w:tmpl w:val="A90E24C0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3">
    <w:nsid w:val="364F3BA5"/>
    <w:multiLevelType w:val="hybridMultilevel"/>
    <w:tmpl w:val="DF742936"/>
    <w:lvl w:ilvl="0" w:tplc="04090005">
      <w:start w:val="1"/>
      <w:numFmt w:val="bullet"/>
      <w:lvlText w:val=""/>
      <w:lvlJc w:val="left"/>
      <w:pPr>
        <w:ind w:left="105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7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4" w:hanging="420"/>
      </w:pPr>
      <w:rPr>
        <w:rFonts w:ascii="Wingdings" w:hAnsi="Wingdings" w:hint="default"/>
      </w:rPr>
    </w:lvl>
  </w:abstractNum>
  <w:abstractNum w:abstractNumId="34">
    <w:nsid w:val="3651777D"/>
    <w:multiLevelType w:val="hybridMultilevel"/>
    <w:tmpl w:val="21C4A460"/>
    <w:lvl w:ilvl="0" w:tplc="8D989B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375568AC"/>
    <w:multiLevelType w:val="hybridMultilevel"/>
    <w:tmpl w:val="68A4B2DA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>
    <w:nsid w:val="38C2347F"/>
    <w:multiLevelType w:val="hybridMultilevel"/>
    <w:tmpl w:val="8EFE40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3ACE37AE"/>
    <w:multiLevelType w:val="hybridMultilevel"/>
    <w:tmpl w:val="AF84CB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3CD03DB1"/>
    <w:multiLevelType w:val="hybridMultilevel"/>
    <w:tmpl w:val="9C329246"/>
    <w:lvl w:ilvl="0" w:tplc="3224FF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413B3A2E"/>
    <w:multiLevelType w:val="hybridMultilevel"/>
    <w:tmpl w:val="68B43E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>
    <w:nsid w:val="428822FE"/>
    <w:multiLevelType w:val="hybridMultilevel"/>
    <w:tmpl w:val="CCC8D1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>
    <w:nsid w:val="4618589B"/>
    <w:multiLevelType w:val="hybridMultilevel"/>
    <w:tmpl w:val="1518A7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>
    <w:nsid w:val="462A020B"/>
    <w:multiLevelType w:val="hybridMultilevel"/>
    <w:tmpl w:val="FC30552A"/>
    <w:lvl w:ilvl="0" w:tplc="04090005">
      <w:start w:val="1"/>
      <w:numFmt w:val="bullet"/>
      <w:lvlText w:val=""/>
      <w:lvlJc w:val="left"/>
      <w:pPr>
        <w:ind w:left="115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7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1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3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9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7" w:hanging="420"/>
      </w:pPr>
      <w:rPr>
        <w:rFonts w:ascii="Wingdings" w:hAnsi="Wingdings" w:hint="default"/>
      </w:rPr>
    </w:lvl>
  </w:abstractNum>
  <w:abstractNum w:abstractNumId="43">
    <w:nsid w:val="464762EE"/>
    <w:multiLevelType w:val="hybridMultilevel"/>
    <w:tmpl w:val="E89A0B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>
    <w:nsid w:val="46C07C4B"/>
    <w:multiLevelType w:val="hybridMultilevel"/>
    <w:tmpl w:val="7A2C5C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>
    <w:nsid w:val="49562E39"/>
    <w:multiLevelType w:val="hybridMultilevel"/>
    <w:tmpl w:val="FADA22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>
    <w:nsid w:val="4A6B23CF"/>
    <w:multiLevelType w:val="hybridMultilevel"/>
    <w:tmpl w:val="733E6F2E"/>
    <w:lvl w:ilvl="0" w:tplc="04090005">
      <w:start w:val="1"/>
      <w:numFmt w:val="bullet"/>
      <w:lvlText w:val=""/>
      <w:lvlJc w:val="left"/>
      <w:pPr>
        <w:ind w:left="10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47">
    <w:nsid w:val="4D197DB4"/>
    <w:multiLevelType w:val="hybridMultilevel"/>
    <w:tmpl w:val="5E182D22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8">
    <w:nsid w:val="4E3F1819"/>
    <w:multiLevelType w:val="hybridMultilevel"/>
    <w:tmpl w:val="F0745BE4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9">
    <w:nsid w:val="4FF81BB0"/>
    <w:multiLevelType w:val="hybridMultilevel"/>
    <w:tmpl w:val="75AA5D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>
    <w:nsid w:val="503E0E24"/>
    <w:multiLevelType w:val="hybridMultilevel"/>
    <w:tmpl w:val="6CE8796E"/>
    <w:lvl w:ilvl="0" w:tplc="04090005">
      <w:start w:val="1"/>
      <w:numFmt w:val="bullet"/>
      <w:lvlText w:val=""/>
      <w:lvlJc w:val="left"/>
      <w:pPr>
        <w:ind w:left="94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7" w:hanging="420"/>
      </w:pPr>
      <w:rPr>
        <w:rFonts w:ascii="Wingdings" w:hAnsi="Wingdings" w:hint="default"/>
      </w:rPr>
    </w:lvl>
  </w:abstractNum>
  <w:abstractNum w:abstractNumId="51">
    <w:nsid w:val="504662E0"/>
    <w:multiLevelType w:val="hybridMultilevel"/>
    <w:tmpl w:val="05B685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>
    <w:nsid w:val="50D36889"/>
    <w:multiLevelType w:val="hybridMultilevel"/>
    <w:tmpl w:val="33325F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3">
    <w:nsid w:val="51F15E7A"/>
    <w:multiLevelType w:val="hybridMultilevel"/>
    <w:tmpl w:val="1BFE30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4">
    <w:nsid w:val="52A37732"/>
    <w:multiLevelType w:val="hybridMultilevel"/>
    <w:tmpl w:val="F86497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>
    <w:nsid w:val="545C0D9D"/>
    <w:multiLevelType w:val="hybridMultilevel"/>
    <w:tmpl w:val="EA80C08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6">
    <w:nsid w:val="54BC7286"/>
    <w:multiLevelType w:val="hybridMultilevel"/>
    <w:tmpl w:val="7ED080B4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7">
    <w:nsid w:val="5647188C"/>
    <w:multiLevelType w:val="hybridMultilevel"/>
    <w:tmpl w:val="F2C4CDCA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8">
    <w:nsid w:val="58032AAB"/>
    <w:multiLevelType w:val="hybridMultilevel"/>
    <w:tmpl w:val="0DA021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9">
    <w:nsid w:val="592F2C56"/>
    <w:multiLevelType w:val="hybridMultilevel"/>
    <w:tmpl w:val="2E68D2A4"/>
    <w:lvl w:ilvl="0" w:tplc="790C4EE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0">
    <w:nsid w:val="5AB6440D"/>
    <w:multiLevelType w:val="hybridMultilevel"/>
    <w:tmpl w:val="F1308786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1">
    <w:nsid w:val="5DE32850"/>
    <w:multiLevelType w:val="hybridMultilevel"/>
    <w:tmpl w:val="70861CF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>
    <w:nsid w:val="60E45284"/>
    <w:multiLevelType w:val="hybridMultilevel"/>
    <w:tmpl w:val="8C2869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3">
    <w:nsid w:val="67B84B9B"/>
    <w:multiLevelType w:val="hybridMultilevel"/>
    <w:tmpl w:val="745EC0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4">
    <w:nsid w:val="68067D1F"/>
    <w:multiLevelType w:val="hybridMultilevel"/>
    <w:tmpl w:val="D43A64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>
    <w:nsid w:val="6A133242"/>
    <w:multiLevelType w:val="hybridMultilevel"/>
    <w:tmpl w:val="9E6E93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>
    <w:nsid w:val="6A3A0A79"/>
    <w:multiLevelType w:val="hybridMultilevel"/>
    <w:tmpl w:val="DD9C41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>
    <w:nsid w:val="6D53476A"/>
    <w:multiLevelType w:val="hybridMultilevel"/>
    <w:tmpl w:val="B428E4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>
    <w:nsid w:val="6DC86B05"/>
    <w:multiLevelType w:val="hybridMultilevel"/>
    <w:tmpl w:val="8F60D0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>
    <w:nsid w:val="6EA44C00"/>
    <w:multiLevelType w:val="hybridMultilevel"/>
    <w:tmpl w:val="09AED5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0">
    <w:nsid w:val="6FF90401"/>
    <w:multiLevelType w:val="hybridMultilevel"/>
    <w:tmpl w:val="B964DD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1">
    <w:nsid w:val="70EB4605"/>
    <w:multiLevelType w:val="hybridMultilevel"/>
    <w:tmpl w:val="06347D26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2">
    <w:nsid w:val="750F1DDD"/>
    <w:multiLevelType w:val="hybridMultilevel"/>
    <w:tmpl w:val="9E9C50CA"/>
    <w:lvl w:ilvl="0" w:tplc="04090005">
      <w:start w:val="1"/>
      <w:numFmt w:val="bullet"/>
      <w:lvlText w:val=""/>
      <w:lvlJc w:val="left"/>
      <w:pPr>
        <w:ind w:left="83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9" w:hanging="420"/>
      </w:pPr>
      <w:rPr>
        <w:rFonts w:ascii="Wingdings" w:hAnsi="Wingdings" w:hint="default"/>
      </w:rPr>
    </w:lvl>
  </w:abstractNum>
  <w:abstractNum w:abstractNumId="73">
    <w:nsid w:val="784B1E9A"/>
    <w:multiLevelType w:val="hybridMultilevel"/>
    <w:tmpl w:val="5224B2C6"/>
    <w:lvl w:ilvl="0" w:tplc="04090001">
      <w:start w:val="1"/>
      <w:numFmt w:val="bullet"/>
      <w:lvlText w:val=""/>
      <w:lvlJc w:val="left"/>
      <w:pPr>
        <w:ind w:left="52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7" w:hanging="420"/>
      </w:pPr>
      <w:rPr>
        <w:rFonts w:ascii="Wingdings" w:hAnsi="Wingdings" w:hint="default"/>
      </w:rPr>
    </w:lvl>
  </w:abstractNum>
  <w:abstractNum w:abstractNumId="74">
    <w:nsid w:val="785946AA"/>
    <w:multiLevelType w:val="hybridMultilevel"/>
    <w:tmpl w:val="5D1C8F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5">
    <w:nsid w:val="785C2A96"/>
    <w:multiLevelType w:val="hybridMultilevel"/>
    <w:tmpl w:val="DDD84236"/>
    <w:lvl w:ilvl="0" w:tplc="04090005">
      <w:start w:val="1"/>
      <w:numFmt w:val="bullet"/>
      <w:lvlText w:val=""/>
      <w:lvlJc w:val="left"/>
      <w:pPr>
        <w:ind w:left="94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7" w:hanging="420"/>
      </w:pPr>
      <w:rPr>
        <w:rFonts w:ascii="Wingdings" w:hAnsi="Wingdings" w:hint="default"/>
      </w:rPr>
    </w:lvl>
  </w:abstractNum>
  <w:abstractNum w:abstractNumId="76">
    <w:nsid w:val="79A57E27"/>
    <w:multiLevelType w:val="hybridMultilevel"/>
    <w:tmpl w:val="8A72DB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7">
    <w:nsid w:val="7BEE1A04"/>
    <w:multiLevelType w:val="hybridMultilevel"/>
    <w:tmpl w:val="97B68934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8">
    <w:nsid w:val="7D335523"/>
    <w:multiLevelType w:val="hybridMultilevel"/>
    <w:tmpl w:val="C6C884D6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9">
    <w:nsid w:val="7ED204B7"/>
    <w:multiLevelType w:val="hybridMultilevel"/>
    <w:tmpl w:val="32D0A5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55"/>
  </w:num>
  <w:num w:numId="3">
    <w:abstractNumId w:val="69"/>
  </w:num>
  <w:num w:numId="4">
    <w:abstractNumId w:val="59"/>
  </w:num>
  <w:num w:numId="5">
    <w:abstractNumId w:val="20"/>
  </w:num>
  <w:num w:numId="6">
    <w:abstractNumId w:val="76"/>
  </w:num>
  <w:num w:numId="7">
    <w:abstractNumId w:val="21"/>
  </w:num>
  <w:num w:numId="8">
    <w:abstractNumId w:val="56"/>
  </w:num>
  <w:num w:numId="9">
    <w:abstractNumId w:val="50"/>
  </w:num>
  <w:num w:numId="10">
    <w:abstractNumId w:val="25"/>
  </w:num>
  <w:num w:numId="11">
    <w:abstractNumId w:val="40"/>
  </w:num>
  <w:num w:numId="12">
    <w:abstractNumId w:val="17"/>
  </w:num>
  <w:num w:numId="13">
    <w:abstractNumId w:val="10"/>
  </w:num>
  <w:num w:numId="14">
    <w:abstractNumId w:val="5"/>
  </w:num>
  <w:num w:numId="15">
    <w:abstractNumId w:val="67"/>
  </w:num>
  <w:num w:numId="16">
    <w:abstractNumId w:val="30"/>
  </w:num>
  <w:num w:numId="17">
    <w:abstractNumId w:val="35"/>
  </w:num>
  <w:num w:numId="18">
    <w:abstractNumId w:val="45"/>
  </w:num>
  <w:num w:numId="19">
    <w:abstractNumId w:val="62"/>
  </w:num>
  <w:num w:numId="20">
    <w:abstractNumId w:val="37"/>
  </w:num>
  <w:num w:numId="21">
    <w:abstractNumId w:val="1"/>
  </w:num>
  <w:num w:numId="22">
    <w:abstractNumId w:val="53"/>
  </w:num>
  <w:num w:numId="23">
    <w:abstractNumId w:val="8"/>
  </w:num>
  <w:num w:numId="24">
    <w:abstractNumId w:val="18"/>
  </w:num>
  <w:num w:numId="25">
    <w:abstractNumId w:val="77"/>
  </w:num>
  <w:num w:numId="26">
    <w:abstractNumId w:val="64"/>
  </w:num>
  <w:num w:numId="27">
    <w:abstractNumId w:val="60"/>
  </w:num>
  <w:num w:numId="28">
    <w:abstractNumId w:val="78"/>
  </w:num>
  <w:num w:numId="29">
    <w:abstractNumId w:val="57"/>
  </w:num>
  <w:num w:numId="30">
    <w:abstractNumId w:val="79"/>
  </w:num>
  <w:num w:numId="31">
    <w:abstractNumId w:val="19"/>
  </w:num>
  <w:num w:numId="32">
    <w:abstractNumId w:val="32"/>
  </w:num>
  <w:num w:numId="33">
    <w:abstractNumId w:val="47"/>
  </w:num>
  <w:num w:numId="34">
    <w:abstractNumId w:val="73"/>
  </w:num>
  <w:num w:numId="35">
    <w:abstractNumId w:val="42"/>
  </w:num>
  <w:num w:numId="36">
    <w:abstractNumId w:val="22"/>
  </w:num>
  <w:num w:numId="37">
    <w:abstractNumId w:val="13"/>
  </w:num>
  <w:num w:numId="38">
    <w:abstractNumId w:val="33"/>
  </w:num>
  <w:num w:numId="39">
    <w:abstractNumId w:val="12"/>
  </w:num>
  <w:num w:numId="40">
    <w:abstractNumId w:val="31"/>
  </w:num>
  <w:num w:numId="41">
    <w:abstractNumId w:val="36"/>
  </w:num>
  <w:num w:numId="42">
    <w:abstractNumId w:val="4"/>
  </w:num>
  <w:num w:numId="43">
    <w:abstractNumId w:val="3"/>
  </w:num>
  <w:num w:numId="44">
    <w:abstractNumId w:val="39"/>
  </w:num>
  <w:num w:numId="45">
    <w:abstractNumId w:val="41"/>
  </w:num>
  <w:num w:numId="46">
    <w:abstractNumId w:val="38"/>
  </w:num>
  <w:num w:numId="47">
    <w:abstractNumId w:val="29"/>
  </w:num>
  <w:num w:numId="48">
    <w:abstractNumId w:val="74"/>
  </w:num>
  <w:num w:numId="49">
    <w:abstractNumId w:val="44"/>
  </w:num>
  <w:num w:numId="50">
    <w:abstractNumId w:val="46"/>
  </w:num>
  <w:num w:numId="51">
    <w:abstractNumId w:val="75"/>
  </w:num>
  <w:num w:numId="52">
    <w:abstractNumId w:val="34"/>
  </w:num>
  <w:num w:numId="53">
    <w:abstractNumId w:val="52"/>
  </w:num>
  <w:num w:numId="54">
    <w:abstractNumId w:val="7"/>
  </w:num>
  <w:num w:numId="55">
    <w:abstractNumId w:val="65"/>
  </w:num>
  <w:num w:numId="56">
    <w:abstractNumId w:val="54"/>
  </w:num>
  <w:num w:numId="57">
    <w:abstractNumId w:val="63"/>
  </w:num>
  <w:num w:numId="58">
    <w:abstractNumId w:val="26"/>
  </w:num>
  <w:num w:numId="59">
    <w:abstractNumId w:val="70"/>
  </w:num>
  <w:num w:numId="60">
    <w:abstractNumId w:val="61"/>
  </w:num>
  <w:num w:numId="61">
    <w:abstractNumId w:val="51"/>
  </w:num>
  <w:num w:numId="62">
    <w:abstractNumId w:val="23"/>
  </w:num>
  <w:num w:numId="63">
    <w:abstractNumId w:val="72"/>
  </w:num>
  <w:num w:numId="64">
    <w:abstractNumId w:val="71"/>
  </w:num>
  <w:num w:numId="65">
    <w:abstractNumId w:val="0"/>
  </w:num>
  <w:num w:numId="66">
    <w:abstractNumId w:val="49"/>
  </w:num>
  <w:num w:numId="67">
    <w:abstractNumId w:val="16"/>
  </w:num>
  <w:num w:numId="68">
    <w:abstractNumId w:val="66"/>
  </w:num>
  <w:num w:numId="69">
    <w:abstractNumId w:val="43"/>
  </w:num>
  <w:num w:numId="70">
    <w:abstractNumId w:val="2"/>
  </w:num>
  <w:num w:numId="71">
    <w:abstractNumId w:val="58"/>
  </w:num>
  <w:num w:numId="72">
    <w:abstractNumId w:val="27"/>
  </w:num>
  <w:num w:numId="73">
    <w:abstractNumId w:val="68"/>
  </w:num>
  <w:num w:numId="74">
    <w:abstractNumId w:val="14"/>
  </w:num>
  <w:num w:numId="75">
    <w:abstractNumId w:val="9"/>
  </w:num>
  <w:num w:numId="76">
    <w:abstractNumId w:val="11"/>
  </w:num>
  <w:num w:numId="77">
    <w:abstractNumId w:val="24"/>
  </w:num>
  <w:num w:numId="78">
    <w:abstractNumId w:val="15"/>
  </w:num>
  <w:num w:numId="79">
    <w:abstractNumId w:val="28"/>
  </w:num>
  <w:num w:numId="80">
    <w:abstractNumId w:val="48"/>
  </w:num>
  <w:numIdMacAtCleanup w:val="80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icrosoft">
    <w15:presenceInfo w15:providerId="None" w15:userId="Microsoft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bordersDoNotSurroundHeader/>
  <w:bordersDoNotSurroundFooter/>
  <w:trackRevision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6414"/>
    <w:rsid w:val="000110A5"/>
    <w:rsid w:val="00016E7E"/>
    <w:rsid w:val="000172CD"/>
    <w:rsid w:val="000223E5"/>
    <w:rsid w:val="00031D7A"/>
    <w:rsid w:val="00040A69"/>
    <w:rsid w:val="00044FAB"/>
    <w:rsid w:val="0005630B"/>
    <w:rsid w:val="000902B1"/>
    <w:rsid w:val="00092589"/>
    <w:rsid w:val="00096AFB"/>
    <w:rsid w:val="000B0A07"/>
    <w:rsid w:val="000B6FB8"/>
    <w:rsid w:val="000C5768"/>
    <w:rsid w:val="000C7DEF"/>
    <w:rsid w:val="000D4042"/>
    <w:rsid w:val="000E5898"/>
    <w:rsid w:val="000E70F5"/>
    <w:rsid w:val="000F0CB7"/>
    <w:rsid w:val="000F1F9C"/>
    <w:rsid w:val="00101C17"/>
    <w:rsid w:val="001034DB"/>
    <w:rsid w:val="00127CDE"/>
    <w:rsid w:val="001453C5"/>
    <w:rsid w:val="00185955"/>
    <w:rsid w:val="001C33B7"/>
    <w:rsid w:val="001F65D3"/>
    <w:rsid w:val="00203735"/>
    <w:rsid w:val="00210928"/>
    <w:rsid w:val="00223F58"/>
    <w:rsid w:val="00230F23"/>
    <w:rsid w:val="002318CD"/>
    <w:rsid w:val="00235A40"/>
    <w:rsid w:val="00240F53"/>
    <w:rsid w:val="002417B9"/>
    <w:rsid w:val="0024750A"/>
    <w:rsid w:val="0027006B"/>
    <w:rsid w:val="00275420"/>
    <w:rsid w:val="00276BAD"/>
    <w:rsid w:val="0028268D"/>
    <w:rsid w:val="0029669A"/>
    <w:rsid w:val="00296808"/>
    <w:rsid w:val="00297D56"/>
    <w:rsid w:val="002C52CE"/>
    <w:rsid w:val="002D51E6"/>
    <w:rsid w:val="002F1547"/>
    <w:rsid w:val="002F18AC"/>
    <w:rsid w:val="002F1CE3"/>
    <w:rsid w:val="002F48E6"/>
    <w:rsid w:val="002F6F22"/>
    <w:rsid w:val="003101F2"/>
    <w:rsid w:val="00322906"/>
    <w:rsid w:val="00323B76"/>
    <w:rsid w:val="00334349"/>
    <w:rsid w:val="00340676"/>
    <w:rsid w:val="00352F22"/>
    <w:rsid w:val="0037577D"/>
    <w:rsid w:val="0038100F"/>
    <w:rsid w:val="0038137F"/>
    <w:rsid w:val="0039392C"/>
    <w:rsid w:val="00395BA4"/>
    <w:rsid w:val="003C69D0"/>
    <w:rsid w:val="003E0727"/>
    <w:rsid w:val="004045CC"/>
    <w:rsid w:val="00433AC3"/>
    <w:rsid w:val="00443200"/>
    <w:rsid w:val="004456E6"/>
    <w:rsid w:val="00450569"/>
    <w:rsid w:val="00461CC1"/>
    <w:rsid w:val="00474EA8"/>
    <w:rsid w:val="004776F8"/>
    <w:rsid w:val="00481929"/>
    <w:rsid w:val="004962E9"/>
    <w:rsid w:val="004A1BB9"/>
    <w:rsid w:val="004A21C7"/>
    <w:rsid w:val="004A782A"/>
    <w:rsid w:val="004B352B"/>
    <w:rsid w:val="004B44FB"/>
    <w:rsid w:val="004C369E"/>
    <w:rsid w:val="004D3DEA"/>
    <w:rsid w:val="004D5C24"/>
    <w:rsid w:val="004E421C"/>
    <w:rsid w:val="00500ABB"/>
    <w:rsid w:val="00505D73"/>
    <w:rsid w:val="00507B88"/>
    <w:rsid w:val="00507F90"/>
    <w:rsid w:val="005109E5"/>
    <w:rsid w:val="0053413A"/>
    <w:rsid w:val="00545DA6"/>
    <w:rsid w:val="00555121"/>
    <w:rsid w:val="00557E97"/>
    <w:rsid w:val="0058102F"/>
    <w:rsid w:val="00585157"/>
    <w:rsid w:val="0059489F"/>
    <w:rsid w:val="005A23C0"/>
    <w:rsid w:val="005A473E"/>
    <w:rsid w:val="005C2083"/>
    <w:rsid w:val="005C616A"/>
    <w:rsid w:val="005D5F68"/>
    <w:rsid w:val="005E4C79"/>
    <w:rsid w:val="005F0E5C"/>
    <w:rsid w:val="005F77C5"/>
    <w:rsid w:val="005F7A19"/>
    <w:rsid w:val="0060131C"/>
    <w:rsid w:val="00645230"/>
    <w:rsid w:val="00662E13"/>
    <w:rsid w:val="006641DA"/>
    <w:rsid w:val="006674FE"/>
    <w:rsid w:val="006733BA"/>
    <w:rsid w:val="00676E9C"/>
    <w:rsid w:val="00684361"/>
    <w:rsid w:val="0068441C"/>
    <w:rsid w:val="006A085D"/>
    <w:rsid w:val="006B33FB"/>
    <w:rsid w:val="006E468A"/>
    <w:rsid w:val="006F4BC4"/>
    <w:rsid w:val="006F6DB2"/>
    <w:rsid w:val="00701954"/>
    <w:rsid w:val="00723B52"/>
    <w:rsid w:val="00735104"/>
    <w:rsid w:val="00760EAE"/>
    <w:rsid w:val="00764F28"/>
    <w:rsid w:val="00766D41"/>
    <w:rsid w:val="00787587"/>
    <w:rsid w:val="007923A8"/>
    <w:rsid w:val="00794F66"/>
    <w:rsid w:val="007955CD"/>
    <w:rsid w:val="007A27E8"/>
    <w:rsid w:val="007D0240"/>
    <w:rsid w:val="007E2BE7"/>
    <w:rsid w:val="007F1965"/>
    <w:rsid w:val="00803B52"/>
    <w:rsid w:val="00813F78"/>
    <w:rsid w:val="008174DC"/>
    <w:rsid w:val="00817DAC"/>
    <w:rsid w:val="0082080C"/>
    <w:rsid w:val="00823C1D"/>
    <w:rsid w:val="00835C95"/>
    <w:rsid w:val="0084336A"/>
    <w:rsid w:val="00843D87"/>
    <w:rsid w:val="00855D70"/>
    <w:rsid w:val="00873A9F"/>
    <w:rsid w:val="00874E22"/>
    <w:rsid w:val="0088593C"/>
    <w:rsid w:val="0088729E"/>
    <w:rsid w:val="00887654"/>
    <w:rsid w:val="008876AF"/>
    <w:rsid w:val="008A68C5"/>
    <w:rsid w:val="008B62B5"/>
    <w:rsid w:val="008C4621"/>
    <w:rsid w:val="008E210C"/>
    <w:rsid w:val="008E27B7"/>
    <w:rsid w:val="008F01D2"/>
    <w:rsid w:val="008F04E0"/>
    <w:rsid w:val="008F2AA6"/>
    <w:rsid w:val="009034F4"/>
    <w:rsid w:val="00942920"/>
    <w:rsid w:val="00961084"/>
    <w:rsid w:val="00990AE9"/>
    <w:rsid w:val="00995B60"/>
    <w:rsid w:val="009A42C3"/>
    <w:rsid w:val="009D6414"/>
    <w:rsid w:val="009E00E2"/>
    <w:rsid w:val="009E09E1"/>
    <w:rsid w:val="009E3548"/>
    <w:rsid w:val="009F204B"/>
    <w:rsid w:val="00A05A8F"/>
    <w:rsid w:val="00A163D7"/>
    <w:rsid w:val="00A25EEA"/>
    <w:rsid w:val="00A2728F"/>
    <w:rsid w:val="00A30BF7"/>
    <w:rsid w:val="00A4139D"/>
    <w:rsid w:val="00A5210D"/>
    <w:rsid w:val="00A52C60"/>
    <w:rsid w:val="00A73E7C"/>
    <w:rsid w:val="00A90845"/>
    <w:rsid w:val="00AA2335"/>
    <w:rsid w:val="00AA5033"/>
    <w:rsid w:val="00AC5C11"/>
    <w:rsid w:val="00AD64D1"/>
    <w:rsid w:val="00AE0F6D"/>
    <w:rsid w:val="00B20229"/>
    <w:rsid w:val="00B563C8"/>
    <w:rsid w:val="00B64BEC"/>
    <w:rsid w:val="00B651D3"/>
    <w:rsid w:val="00B77EE6"/>
    <w:rsid w:val="00BB1B80"/>
    <w:rsid w:val="00BC3BB6"/>
    <w:rsid w:val="00BC4605"/>
    <w:rsid w:val="00BC7C12"/>
    <w:rsid w:val="00BC7F8F"/>
    <w:rsid w:val="00BE2E82"/>
    <w:rsid w:val="00BE690A"/>
    <w:rsid w:val="00BE6FB1"/>
    <w:rsid w:val="00BF1063"/>
    <w:rsid w:val="00BF6D23"/>
    <w:rsid w:val="00C1212D"/>
    <w:rsid w:val="00C24303"/>
    <w:rsid w:val="00C251D3"/>
    <w:rsid w:val="00C457AB"/>
    <w:rsid w:val="00C61466"/>
    <w:rsid w:val="00C646DF"/>
    <w:rsid w:val="00C77C18"/>
    <w:rsid w:val="00C82ABE"/>
    <w:rsid w:val="00C84F88"/>
    <w:rsid w:val="00CB0C03"/>
    <w:rsid w:val="00CC0CDD"/>
    <w:rsid w:val="00CC2DD5"/>
    <w:rsid w:val="00CC3546"/>
    <w:rsid w:val="00CC407D"/>
    <w:rsid w:val="00CC7D39"/>
    <w:rsid w:val="00CF1B08"/>
    <w:rsid w:val="00D029B9"/>
    <w:rsid w:val="00D15D10"/>
    <w:rsid w:val="00D215E5"/>
    <w:rsid w:val="00D24D65"/>
    <w:rsid w:val="00D41A3C"/>
    <w:rsid w:val="00D45832"/>
    <w:rsid w:val="00D51E24"/>
    <w:rsid w:val="00D52065"/>
    <w:rsid w:val="00D538FC"/>
    <w:rsid w:val="00D61967"/>
    <w:rsid w:val="00D866B1"/>
    <w:rsid w:val="00D91EC8"/>
    <w:rsid w:val="00D950AD"/>
    <w:rsid w:val="00D97FD2"/>
    <w:rsid w:val="00DA25D6"/>
    <w:rsid w:val="00DB13D0"/>
    <w:rsid w:val="00DC0260"/>
    <w:rsid w:val="00DD3883"/>
    <w:rsid w:val="00E162F6"/>
    <w:rsid w:val="00E27B5A"/>
    <w:rsid w:val="00E32E96"/>
    <w:rsid w:val="00E40ED7"/>
    <w:rsid w:val="00E5278A"/>
    <w:rsid w:val="00E75775"/>
    <w:rsid w:val="00E82537"/>
    <w:rsid w:val="00E90EBE"/>
    <w:rsid w:val="00E92201"/>
    <w:rsid w:val="00EA0636"/>
    <w:rsid w:val="00EA4178"/>
    <w:rsid w:val="00EE3D9E"/>
    <w:rsid w:val="00EE529C"/>
    <w:rsid w:val="00F037FB"/>
    <w:rsid w:val="00F060E3"/>
    <w:rsid w:val="00F17BF7"/>
    <w:rsid w:val="00F20448"/>
    <w:rsid w:val="00F44E5D"/>
    <w:rsid w:val="00F65E64"/>
    <w:rsid w:val="00F77C36"/>
    <w:rsid w:val="00F938FB"/>
    <w:rsid w:val="00FD4A65"/>
    <w:rsid w:val="00FE7F96"/>
    <w:rsid w:val="00FF1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C86BEE6-D56A-4F8E-B5B6-4AA10889A9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36"/>
        <w:lang w:val="en-US" w:eastAsia="zh-CN" w:bidi="km-KH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2083"/>
    <w:pPr>
      <w:widowControl w:val="0"/>
      <w:spacing w:before="120" w:after="120"/>
      <w:jc w:val="both"/>
    </w:pPr>
    <w:rPr>
      <w:rFonts w:ascii="Times New Roman" w:eastAsia="宋体" w:hAnsi="Times New Roman" w:cs="Times New Roman"/>
      <w:szCs w:val="24"/>
      <w:lang w:bidi="ar-SA"/>
    </w:rPr>
  </w:style>
  <w:style w:type="paragraph" w:styleId="1">
    <w:name w:val="heading 1"/>
    <w:aliases w:val="h1 chapter heading,Heading 1,H1,Level 1 Head,PIM 1,Section Head,h1,l1,1,Heading 0,章,Header 1,Header1,A MAJOR/BOLD,Company Index,Chapter Name,Datasheet title,Fab-1,level 1,heading 1,Head1,1st level,H11,H12,H13,H14,H15,H16,H17,标书1,L1,boc,ÕÂ±êÌâ,Head"/>
    <w:basedOn w:val="a"/>
    <w:next w:val="a0"/>
    <w:link w:val="1Char"/>
    <w:autoRedefine/>
    <w:qFormat/>
    <w:rsid w:val="005C2083"/>
    <w:pPr>
      <w:keepNext/>
      <w:keepLines/>
      <w:numPr>
        <w:numId w:val="1"/>
      </w:numPr>
      <w:spacing w:before="240" w:after="240" w:line="578" w:lineRule="auto"/>
      <w:ind w:left="431" w:hanging="431"/>
      <w:outlineLvl w:val="0"/>
    </w:pPr>
    <w:rPr>
      <w:b/>
      <w:bCs/>
      <w:kern w:val="44"/>
      <w:sz w:val="32"/>
      <w:szCs w:val="44"/>
      <w:lang w:val="x-none" w:eastAsia="x-none"/>
    </w:rPr>
  </w:style>
  <w:style w:type="paragraph" w:styleId="2">
    <w:name w:val="heading 2"/>
    <w:aliases w:val="h2 main heading,Heading 2 Hidden,Heading 2 CCBS,Titre3,H2,Level 2 Head,heading 2,PIM2,2nd level,h2,2,Header 2,l2,Titre2,Head 2,2.标题 2,HD2,Fab-2,sect 1.2,H21,sect 1.21,H22,sect 1.22,H211,sect 1.211,H23,sect 1.23,H212,sect 1.212,Courseware #,chn,ISO1"/>
    <w:basedOn w:val="1"/>
    <w:next w:val="a0"/>
    <w:link w:val="2Char"/>
    <w:autoRedefine/>
    <w:qFormat/>
    <w:rsid w:val="005C2083"/>
    <w:pPr>
      <w:numPr>
        <w:ilvl w:val="1"/>
      </w:numPr>
      <w:spacing w:before="0" w:after="0" w:line="360" w:lineRule="auto"/>
      <w:outlineLvl w:val="1"/>
    </w:pPr>
    <w:rPr>
      <w:bCs w:val="0"/>
      <w:sz w:val="28"/>
      <w:szCs w:val="32"/>
    </w:rPr>
  </w:style>
  <w:style w:type="paragraph" w:styleId="3">
    <w:name w:val="heading 3"/>
    <w:aliases w:val="h3 sub heading,Level 3 Head,H3,Heading 3 - old,level_3,PIM 3,h3,3rd level,3,sect1.2.3,prop3,3heading,heading 3,Heading 31,Bold Head,bh,3 Char,Heading 3,l3,CT,小标题中,sect1.2.31,sect1.2.32,sect1.2.311,sect1.2.33,sect1.2.312,PRTM Heading 3,BOD 0,小標題中,1."/>
    <w:basedOn w:val="2"/>
    <w:next w:val="a0"/>
    <w:link w:val="3Char"/>
    <w:autoRedefine/>
    <w:qFormat/>
    <w:rsid w:val="00E40ED7"/>
    <w:pPr>
      <w:numPr>
        <w:ilvl w:val="2"/>
      </w:numPr>
      <w:tabs>
        <w:tab w:val="left" w:pos="3119"/>
      </w:tabs>
      <w:outlineLvl w:val="2"/>
    </w:pPr>
    <w:rPr>
      <w:bCs/>
      <w:noProof/>
      <w:kern w:val="2"/>
      <w:szCs w:val="24"/>
    </w:rPr>
  </w:style>
  <w:style w:type="paragraph" w:styleId="4">
    <w:name w:val="heading 4"/>
    <w:aliases w:val="h4 sub sub heading,H4,h4,PIM 4,Fab-4,T5,Heading 4,三级,bullet,bl,bb,h41,H41,bullet1,bl1,bb1,h42,H42,bullet2,bl2,bb2,h411,H411,bullet11,bl11,bb11,h43,H43,bullet3,bl3,bb3,h412,H412,bullet12,bl12,bb12,h421,H421,bullet21,bl21,bb21,h4111,H4111,bullet111,h"/>
    <w:basedOn w:val="3"/>
    <w:next w:val="a0"/>
    <w:link w:val="4Char"/>
    <w:autoRedefine/>
    <w:qFormat/>
    <w:rsid w:val="00873A9F"/>
    <w:pPr>
      <w:numPr>
        <w:ilvl w:val="3"/>
      </w:numPr>
      <w:tabs>
        <w:tab w:val="clear" w:pos="3119"/>
        <w:tab w:val="left" w:pos="1418"/>
      </w:tabs>
      <w:ind w:hanging="438"/>
      <w:outlineLvl w:val="3"/>
    </w:pPr>
    <w:rPr>
      <w:bCs w:val="0"/>
      <w:szCs w:val="21"/>
    </w:rPr>
  </w:style>
  <w:style w:type="paragraph" w:styleId="5">
    <w:name w:val="heading 5"/>
    <w:aliases w:val="H5,PIM 5,dash,ds,dd,h5,First Bullet,L5,5,H51,First Bullet1,L51,51,dash1,ds1,dd1,H52,First Bullet2,L52,52,dash2,ds2,dd2,H53,First Bullet3,L53,53,dash3,ds3,dd3,H54,First Bullet4,L54,54,dash4,ds4,dd4,H55,First Bullet5,L55,55,dash5,ds5,dd5,H56,L56,l5"/>
    <w:basedOn w:val="4"/>
    <w:next w:val="a0"/>
    <w:link w:val="5Char"/>
    <w:autoRedefine/>
    <w:qFormat/>
    <w:rsid w:val="005C2083"/>
    <w:pPr>
      <w:numPr>
        <w:ilvl w:val="4"/>
      </w:numPr>
      <w:outlineLvl w:val="4"/>
    </w:pPr>
    <w:rPr>
      <w:bCs/>
    </w:rPr>
  </w:style>
  <w:style w:type="paragraph" w:styleId="6">
    <w:name w:val="heading 6"/>
    <w:aliases w:val="PIM 6,H6,Bullet (Single Lines),h6,BOD 4,Legal Level 1.,Bullet list"/>
    <w:basedOn w:val="5"/>
    <w:next w:val="a0"/>
    <w:link w:val="6Char"/>
    <w:autoRedefine/>
    <w:rsid w:val="005C2083"/>
    <w:pPr>
      <w:numPr>
        <w:ilvl w:val="5"/>
      </w:numPr>
      <w:spacing w:before="240" w:after="64" w:line="320" w:lineRule="auto"/>
      <w:outlineLvl w:val="5"/>
    </w:pPr>
    <w:rPr>
      <w:bCs w:val="0"/>
    </w:rPr>
  </w:style>
  <w:style w:type="paragraph" w:styleId="7">
    <w:name w:val="heading 7"/>
    <w:aliases w:val="PIM 7,H TIMES1,不用,letter list,1.标题 6,H7"/>
    <w:basedOn w:val="6"/>
    <w:next w:val="a0"/>
    <w:link w:val="7Char"/>
    <w:autoRedefine/>
    <w:rsid w:val="005C2083"/>
    <w:pPr>
      <w:numPr>
        <w:ilvl w:val="6"/>
      </w:numPr>
      <w:outlineLvl w:val="6"/>
    </w:pPr>
    <w:rPr>
      <w:bCs/>
    </w:rPr>
  </w:style>
  <w:style w:type="paragraph" w:styleId="8">
    <w:name w:val="heading 8"/>
    <w:aliases w:val="不用8,H8"/>
    <w:basedOn w:val="7"/>
    <w:next w:val="a0"/>
    <w:link w:val="8Char"/>
    <w:autoRedefine/>
    <w:rsid w:val="005C2083"/>
    <w:pPr>
      <w:numPr>
        <w:ilvl w:val="7"/>
      </w:numPr>
      <w:outlineLvl w:val="7"/>
    </w:pPr>
  </w:style>
  <w:style w:type="paragraph" w:styleId="9">
    <w:name w:val="heading 9"/>
    <w:aliases w:val="PIM 9,不用9,H9"/>
    <w:basedOn w:val="8"/>
    <w:next w:val="a0"/>
    <w:link w:val="9Char"/>
    <w:autoRedefine/>
    <w:rsid w:val="005C2083"/>
    <w:pPr>
      <w:numPr>
        <w:ilvl w:val="8"/>
      </w:numPr>
      <w:outlineLvl w:val="8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aliases w:val="h1 chapter heading Char,Heading 1 Char,H1 Char,Level 1 Head Char,PIM 1 Char,Section Head Char,h1 Char,l1 Char,1 Char,Heading 0 Char,章 Char,Header 1 Char,Header1 Char,A MAJOR/BOLD Char,Company Index Char,Chapter Name Char,Datasheet title Char"/>
    <w:basedOn w:val="a1"/>
    <w:link w:val="1"/>
    <w:rsid w:val="005C2083"/>
    <w:rPr>
      <w:rFonts w:ascii="Times New Roman" w:eastAsia="宋体" w:hAnsi="Times New Roman" w:cs="Times New Roman"/>
      <w:b/>
      <w:bCs/>
      <w:kern w:val="44"/>
      <w:sz w:val="32"/>
      <w:szCs w:val="44"/>
      <w:lang w:val="x-none" w:eastAsia="x-none" w:bidi="ar-SA"/>
    </w:rPr>
  </w:style>
  <w:style w:type="character" w:customStyle="1" w:styleId="2Char">
    <w:name w:val="标题 2 Char"/>
    <w:aliases w:val="h2 main heading Char,Heading 2 Hidden Char,Heading 2 CCBS Char,Titre3 Char,H2 Char,Level 2 Head Char,heading 2 Char,PIM2 Char,2nd level Char,h2 Char,2 Char,Header 2 Char,l2 Char,Titre2 Char,Head 2 Char,2.标题 2 Char,HD2 Char,Fab-2 Char,H21 Char"/>
    <w:basedOn w:val="a1"/>
    <w:link w:val="2"/>
    <w:rsid w:val="005C2083"/>
    <w:rPr>
      <w:rFonts w:ascii="Times New Roman" w:eastAsia="宋体" w:hAnsi="Times New Roman" w:cs="Times New Roman"/>
      <w:b/>
      <w:kern w:val="44"/>
      <w:sz w:val="28"/>
      <w:szCs w:val="32"/>
      <w:lang w:val="x-none" w:eastAsia="x-none" w:bidi="ar-SA"/>
    </w:rPr>
  </w:style>
  <w:style w:type="character" w:customStyle="1" w:styleId="3Char">
    <w:name w:val="标题 3 Char"/>
    <w:aliases w:val="h3 sub heading Char,Level 3 Head Char,H3 Char,Heading 3 - old Char,level_3 Char,PIM 3 Char,h3 Char,3rd level Char,3 Char1,sect1.2.3 Char,prop3 Char,3heading Char,heading 3 Char,Heading 31 Char,Bold Head Char,bh Char,3 Char Char,Heading 3 Char"/>
    <w:basedOn w:val="a1"/>
    <w:link w:val="3"/>
    <w:rsid w:val="00E40ED7"/>
    <w:rPr>
      <w:rFonts w:ascii="Times New Roman" w:eastAsia="宋体" w:hAnsi="Times New Roman" w:cs="Times New Roman"/>
      <w:b/>
      <w:bCs/>
      <w:noProof/>
      <w:sz w:val="28"/>
      <w:szCs w:val="24"/>
      <w:lang w:val="x-none" w:eastAsia="x-none" w:bidi="ar-SA"/>
    </w:rPr>
  </w:style>
  <w:style w:type="character" w:customStyle="1" w:styleId="4Char">
    <w:name w:val="标题 4 Char"/>
    <w:aliases w:val="h4 sub sub heading Char,H4 Char,h4 Char,PIM 4 Char,Fab-4 Char,T5 Char,Heading 4 Char,三级 Char,bullet Char,bl Char,bb Char,h41 Char,H41 Char,bullet1 Char,bl1 Char,bb1 Char,h42 Char,H42 Char,bullet2 Char,bl2 Char,bb2 Char,h411 Char,H411 Char"/>
    <w:basedOn w:val="a1"/>
    <w:link w:val="4"/>
    <w:rsid w:val="00873A9F"/>
    <w:rPr>
      <w:rFonts w:ascii="Times New Roman" w:eastAsia="宋体" w:hAnsi="Times New Roman" w:cs="Times New Roman"/>
      <w:b/>
      <w:noProof/>
      <w:sz w:val="28"/>
      <w:szCs w:val="21"/>
      <w:lang w:val="x-none" w:eastAsia="x-none" w:bidi="ar-SA"/>
    </w:rPr>
  </w:style>
  <w:style w:type="character" w:customStyle="1" w:styleId="5Char">
    <w:name w:val="标题 5 Char"/>
    <w:aliases w:val="H5 Char,PIM 5 Char,dash Char,ds Char,dd Char,h5 Char,First Bullet Char,L5 Char,5 Char,H51 Char,First Bullet1 Char,L51 Char,51 Char,dash1 Char,ds1 Char,dd1 Char,H52 Char,First Bullet2 Char,L52 Char,52 Char,dash2 Char,ds2 Char,dd2 Char,H53 Char"/>
    <w:basedOn w:val="a1"/>
    <w:link w:val="5"/>
    <w:rsid w:val="005C2083"/>
    <w:rPr>
      <w:rFonts w:ascii="Times New Roman" w:eastAsia="宋体" w:hAnsi="Times New Roman" w:cs="Times New Roman"/>
      <w:b/>
      <w:bCs/>
      <w:noProof/>
      <w:sz w:val="28"/>
      <w:szCs w:val="21"/>
      <w:lang w:val="x-none" w:eastAsia="x-none" w:bidi="ar-SA"/>
    </w:rPr>
  </w:style>
  <w:style w:type="character" w:customStyle="1" w:styleId="6Char">
    <w:name w:val="标题 6 Char"/>
    <w:aliases w:val="PIM 6 Char,H6 Char,Bullet (Single Lines) Char,h6 Char,BOD 4 Char,Legal Level 1. Char,Bullet list Char"/>
    <w:basedOn w:val="a1"/>
    <w:link w:val="6"/>
    <w:rsid w:val="005C2083"/>
    <w:rPr>
      <w:rFonts w:ascii="Times New Roman" w:eastAsia="宋体" w:hAnsi="Times New Roman" w:cs="Times New Roman"/>
      <w:b/>
      <w:noProof/>
      <w:sz w:val="28"/>
      <w:szCs w:val="21"/>
      <w:lang w:val="x-none" w:eastAsia="x-none" w:bidi="ar-SA"/>
    </w:rPr>
  </w:style>
  <w:style w:type="character" w:customStyle="1" w:styleId="7Char">
    <w:name w:val="标题 7 Char"/>
    <w:aliases w:val="PIM 7 Char,H TIMES1 Char,不用 Char,letter list Char,1.标题 6 Char,H7 Char"/>
    <w:basedOn w:val="a1"/>
    <w:link w:val="7"/>
    <w:rsid w:val="005C2083"/>
    <w:rPr>
      <w:rFonts w:ascii="Times New Roman" w:eastAsia="宋体" w:hAnsi="Times New Roman" w:cs="Times New Roman"/>
      <w:b/>
      <w:bCs/>
      <w:noProof/>
      <w:sz w:val="28"/>
      <w:szCs w:val="21"/>
      <w:lang w:val="x-none" w:eastAsia="x-none" w:bidi="ar-SA"/>
    </w:rPr>
  </w:style>
  <w:style w:type="character" w:customStyle="1" w:styleId="8Char">
    <w:name w:val="标题 8 Char"/>
    <w:aliases w:val="不用8 Char,H8 Char"/>
    <w:basedOn w:val="a1"/>
    <w:link w:val="8"/>
    <w:rsid w:val="005C2083"/>
    <w:rPr>
      <w:rFonts w:ascii="Times New Roman" w:eastAsia="宋体" w:hAnsi="Times New Roman" w:cs="Times New Roman"/>
      <w:b/>
      <w:bCs/>
      <w:noProof/>
      <w:sz w:val="28"/>
      <w:szCs w:val="21"/>
      <w:lang w:val="x-none" w:eastAsia="x-none" w:bidi="ar-SA"/>
    </w:rPr>
  </w:style>
  <w:style w:type="character" w:customStyle="1" w:styleId="9Char">
    <w:name w:val="标题 9 Char"/>
    <w:aliases w:val="PIM 9 Char,不用9 Char,H9 Char"/>
    <w:basedOn w:val="a1"/>
    <w:link w:val="9"/>
    <w:rsid w:val="005C2083"/>
    <w:rPr>
      <w:rFonts w:ascii="Times New Roman" w:eastAsia="宋体" w:hAnsi="Times New Roman" w:cs="Times New Roman"/>
      <w:b/>
      <w:bCs/>
      <w:noProof/>
      <w:sz w:val="28"/>
      <w:szCs w:val="21"/>
      <w:lang w:val="x-none" w:eastAsia="x-none" w:bidi="ar-SA"/>
    </w:rPr>
  </w:style>
  <w:style w:type="paragraph" w:styleId="a4">
    <w:name w:val="header"/>
    <w:basedOn w:val="a"/>
    <w:link w:val="Char"/>
    <w:uiPriority w:val="99"/>
    <w:unhideWhenUsed/>
    <w:rsid w:val="005C20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  <w:lang w:val="x-none" w:eastAsia="x-none"/>
    </w:rPr>
  </w:style>
  <w:style w:type="character" w:customStyle="1" w:styleId="Char">
    <w:name w:val="页眉 Char"/>
    <w:basedOn w:val="a1"/>
    <w:link w:val="a4"/>
    <w:uiPriority w:val="99"/>
    <w:rsid w:val="005C2083"/>
    <w:rPr>
      <w:rFonts w:ascii="Times New Roman" w:eastAsia="宋体" w:hAnsi="Times New Roman" w:cs="Times New Roman"/>
      <w:kern w:val="0"/>
      <w:sz w:val="18"/>
      <w:szCs w:val="18"/>
      <w:lang w:val="x-none" w:eastAsia="x-none" w:bidi="ar-SA"/>
    </w:rPr>
  </w:style>
  <w:style w:type="paragraph" w:styleId="a5">
    <w:name w:val="footer"/>
    <w:basedOn w:val="a"/>
    <w:link w:val="Char0"/>
    <w:uiPriority w:val="99"/>
    <w:unhideWhenUsed/>
    <w:rsid w:val="005C2083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  <w:lang w:val="x-none" w:eastAsia="x-none"/>
    </w:rPr>
  </w:style>
  <w:style w:type="character" w:customStyle="1" w:styleId="Char0">
    <w:name w:val="页脚 Char"/>
    <w:basedOn w:val="a1"/>
    <w:link w:val="a5"/>
    <w:uiPriority w:val="99"/>
    <w:rsid w:val="005C2083"/>
    <w:rPr>
      <w:rFonts w:ascii="Times New Roman" w:eastAsia="宋体" w:hAnsi="Times New Roman" w:cs="Times New Roman"/>
      <w:kern w:val="0"/>
      <w:sz w:val="18"/>
      <w:szCs w:val="18"/>
      <w:lang w:val="x-none" w:eastAsia="x-none" w:bidi="ar-SA"/>
    </w:rPr>
  </w:style>
  <w:style w:type="paragraph" w:styleId="a6">
    <w:name w:val="Body Text"/>
    <w:aliases w:val=" Char Char Char Char Char, Char Char Char Char"/>
    <w:basedOn w:val="a"/>
    <w:link w:val="Char1"/>
    <w:rsid w:val="005C2083"/>
    <w:rPr>
      <w:kern w:val="0"/>
      <w:sz w:val="15"/>
      <w:lang w:val="x-none" w:eastAsia="x-none"/>
    </w:rPr>
  </w:style>
  <w:style w:type="character" w:customStyle="1" w:styleId="Char1">
    <w:name w:val="正文文本 Char"/>
    <w:aliases w:val=" Char Char Char Char Char Char, Char Char Char Char Char1"/>
    <w:basedOn w:val="a1"/>
    <w:link w:val="a6"/>
    <w:rsid w:val="005C2083"/>
    <w:rPr>
      <w:rFonts w:ascii="Times New Roman" w:eastAsia="宋体" w:hAnsi="Times New Roman" w:cs="Times New Roman"/>
      <w:kern w:val="0"/>
      <w:sz w:val="15"/>
      <w:szCs w:val="24"/>
      <w:lang w:val="x-none" w:eastAsia="x-none" w:bidi="ar-SA"/>
    </w:rPr>
  </w:style>
  <w:style w:type="paragraph" w:customStyle="1" w:styleId="a7">
    <w:name w:val="封面公司名"/>
    <w:basedOn w:val="a"/>
    <w:rsid w:val="005C2083"/>
    <w:pPr>
      <w:autoSpaceDE w:val="0"/>
      <w:autoSpaceDN w:val="0"/>
      <w:adjustRightInd w:val="0"/>
      <w:spacing w:before="60" w:after="60" w:line="360" w:lineRule="auto"/>
      <w:jc w:val="center"/>
    </w:pPr>
    <w:rPr>
      <w:rFonts w:ascii="Arial" w:eastAsia="黑体" w:hAnsi="Arial" w:cs="宋体"/>
      <w:color w:val="000000"/>
      <w:sz w:val="30"/>
      <w:szCs w:val="20"/>
    </w:rPr>
  </w:style>
  <w:style w:type="paragraph" w:styleId="a8">
    <w:name w:val="List Paragraph"/>
    <w:aliases w:val="业务规则操作数据"/>
    <w:basedOn w:val="a"/>
    <w:link w:val="Char2"/>
    <w:uiPriority w:val="34"/>
    <w:qFormat/>
    <w:rsid w:val="005C2083"/>
    <w:pPr>
      <w:ind w:firstLineChars="200" w:firstLine="420"/>
    </w:pPr>
    <w:rPr>
      <w:lang w:val="x-none" w:eastAsia="x-none"/>
    </w:rPr>
  </w:style>
  <w:style w:type="character" w:customStyle="1" w:styleId="Char2">
    <w:name w:val="列出段落 Char"/>
    <w:aliases w:val="业务规则操作数据 Char"/>
    <w:link w:val="a8"/>
    <w:uiPriority w:val="34"/>
    <w:rsid w:val="005C2083"/>
    <w:rPr>
      <w:rFonts w:ascii="Times New Roman" w:eastAsia="宋体" w:hAnsi="Times New Roman" w:cs="Times New Roman"/>
      <w:szCs w:val="24"/>
      <w:lang w:val="x-none" w:eastAsia="x-none" w:bidi="ar-SA"/>
    </w:rPr>
  </w:style>
  <w:style w:type="paragraph" w:styleId="a0">
    <w:name w:val="Normal Indent"/>
    <w:basedOn w:val="a"/>
    <w:uiPriority w:val="99"/>
    <w:unhideWhenUsed/>
    <w:rsid w:val="005C2083"/>
    <w:pPr>
      <w:ind w:firstLineChars="200" w:firstLine="420"/>
    </w:pPr>
  </w:style>
  <w:style w:type="table" w:styleId="a9">
    <w:name w:val="Table Grid"/>
    <w:basedOn w:val="a2"/>
    <w:uiPriority w:val="39"/>
    <w:rsid w:val="005C2083"/>
    <w:rPr>
      <w:rFonts w:ascii="Calibri" w:eastAsia="宋体" w:hAnsi="Calibri" w:cs="DaunPenh"/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Document Map"/>
    <w:basedOn w:val="a"/>
    <w:link w:val="Char3"/>
    <w:uiPriority w:val="99"/>
    <w:semiHidden/>
    <w:unhideWhenUsed/>
    <w:rsid w:val="005C2083"/>
    <w:rPr>
      <w:rFonts w:ascii="宋体"/>
      <w:sz w:val="18"/>
      <w:szCs w:val="18"/>
      <w:lang w:val="x-none" w:eastAsia="x-none"/>
    </w:rPr>
  </w:style>
  <w:style w:type="character" w:customStyle="1" w:styleId="Char3">
    <w:name w:val="文档结构图 Char"/>
    <w:basedOn w:val="a1"/>
    <w:link w:val="aa"/>
    <w:uiPriority w:val="99"/>
    <w:semiHidden/>
    <w:rsid w:val="005C2083"/>
    <w:rPr>
      <w:rFonts w:ascii="宋体" w:eastAsia="宋体" w:hAnsi="Times New Roman" w:cs="Times New Roman"/>
      <w:sz w:val="18"/>
      <w:szCs w:val="18"/>
      <w:lang w:val="x-none" w:eastAsia="x-none" w:bidi="ar-SA"/>
    </w:rPr>
  </w:style>
  <w:style w:type="paragraph" w:styleId="ab">
    <w:name w:val="Balloon Text"/>
    <w:basedOn w:val="a"/>
    <w:link w:val="Char4"/>
    <w:uiPriority w:val="99"/>
    <w:semiHidden/>
    <w:unhideWhenUsed/>
    <w:rsid w:val="005C2083"/>
    <w:pPr>
      <w:spacing w:before="0" w:after="0"/>
    </w:pPr>
    <w:rPr>
      <w:sz w:val="18"/>
      <w:szCs w:val="18"/>
    </w:rPr>
  </w:style>
  <w:style w:type="character" w:customStyle="1" w:styleId="Char4">
    <w:name w:val="批注框文本 Char"/>
    <w:basedOn w:val="a1"/>
    <w:link w:val="ab"/>
    <w:uiPriority w:val="99"/>
    <w:semiHidden/>
    <w:rsid w:val="005C2083"/>
    <w:rPr>
      <w:rFonts w:ascii="Times New Roman" w:eastAsia="宋体" w:hAnsi="Times New Roman" w:cs="Times New Roman"/>
      <w:sz w:val="18"/>
      <w:szCs w:val="18"/>
      <w:lang w:bidi="ar-SA"/>
    </w:rPr>
  </w:style>
  <w:style w:type="paragraph" w:styleId="ac">
    <w:name w:val="footnote text"/>
    <w:basedOn w:val="a"/>
    <w:link w:val="Char5"/>
    <w:uiPriority w:val="99"/>
    <w:semiHidden/>
    <w:unhideWhenUsed/>
    <w:rsid w:val="00823C1D"/>
    <w:pPr>
      <w:snapToGrid w:val="0"/>
      <w:jc w:val="left"/>
    </w:pPr>
    <w:rPr>
      <w:sz w:val="18"/>
      <w:szCs w:val="18"/>
    </w:rPr>
  </w:style>
  <w:style w:type="character" w:customStyle="1" w:styleId="Char5">
    <w:name w:val="脚注文本 Char"/>
    <w:basedOn w:val="a1"/>
    <w:link w:val="ac"/>
    <w:uiPriority w:val="99"/>
    <w:semiHidden/>
    <w:rsid w:val="00823C1D"/>
    <w:rPr>
      <w:rFonts w:ascii="Times New Roman" w:eastAsia="宋体" w:hAnsi="Times New Roman" w:cs="Times New Roman"/>
      <w:sz w:val="18"/>
      <w:szCs w:val="18"/>
      <w:lang w:bidi="ar-SA"/>
    </w:rPr>
  </w:style>
  <w:style w:type="character" w:styleId="ad">
    <w:name w:val="footnote reference"/>
    <w:basedOn w:val="a1"/>
    <w:uiPriority w:val="99"/>
    <w:semiHidden/>
    <w:unhideWhenUsed/>
    <w:rsid w:val="00823C1D"/>
    <w:rPr>
      <w:vertAlign w:val="superscript"/>
    </w:rPr>
  </w:style>
  <w:style w:type="paragraph" w:customStyle="1" w:styleId="TxtEngGameRules">
    <w:name w:val="TxtEngGameRules"/>
    <w:basedOn w:val="a"/>
    <w:link w:val="TxtEngGameRulesChar"/>
    <w:qFormat/>
    <w:rsid w:val="005C616A"/>
    <w:pPr>
      <w:spacing w:before="0" w:after="0"/>
    </w:pPr>
    <w:rPr>
      <w:rFonts w:eastAsia="Arial Unicode MS"/>
      <w:noProof/>
      <w:szCs w:val="21"/>
    </w:rPr>
  </w:style>
  <w:style w:type="character" w:customStyle="1" w:styleId="TxtEngGameRulesChar">
    <w:name w:val="TxtEngGameRules Char"/>
    <w:basedOn w:val="a1"/>
    <w:link w:val="TxtEngGameRules"/>
    <w:rsid w:val="005C616A"/>
    <w:rPr>
      <w:rFonts w:ascii="Times New Roman" w:eastAsia="Arial Unicode MS" w:hAnsi="Times New Roman" w:cs="Times New Roman"/>
      <w:noProof/>
      <w:szCs w:val="21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microsoft.com/office/2011/relationships/people" Target="peop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18EB1B-55D6-446D-90D2-4E890C2647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12194</TotalTime>
  <Pages>61</Pages>
  <Words>2659</Words>
  <Characters>15157</Characters>
  <Application>Microsoft Office Word</Application>
  <DocSecurity>0</DocSecurity>
  <Lines>126</Lines>
  <Paragraphs>35</Paragraphs>
  <ScaleCrop>false</ScaleCrop>
  <Company>Microsoft</Company>
  <LinksUpToDate>false</LinksUpToDate>
  <CharactersWithSpaces>17781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85</cp:revision>
  <dcterms:created xsi:type="dcterms:W3CDTF">2016-07-18T02:14:00Z</dcterms:created>
  <dcterms:modified xsi:type="dcterms:W3CDTF">2016-12-14T07:10:00Z</dcterms:modified>
</cp:coreProperties>
</file>